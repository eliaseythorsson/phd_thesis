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076D" w:rsidRDefault="00874DF7" w:rsidP="002F0901">
      <w:pPr>
        <w:pStyle w:val="Heading1"/>
      </w:pPr>
      <w:bookmarkStart w:id="0" w:name="results"/>
      <w:bookmarkStart w:id="1" w:name="_GoBack"/>
      <w:bookmarkStart w:id="2" w:name="_Toc531258425"/>
      <w:bookmarkEnd w:id="0"/>
      <w:bookmarkEnd w:id="1"/>
      <w:r>
        <w:t>Results</w:t>
      </w:r>
      <w:bookmarkEnd w:id="2"/>
    </w:p>
    <w:p w:rsidR="0002076D" w:rsidRDefault="00874DF7" w:rsidP="002F0901">
      <w:pPr>
        <w:pStyle w:val="Heading2"/>
      </w:pPr>
      <w:bookmarkStart w:id="3" w:name="datasourcesresults"/>
      <w:bookmarkStart w:id="4" w:name="_Toc531258426"/>
      <w:bookmarkEnd w:id="3"/>
      <w:r>
        <w:t>Data collection and sources</w:t>
      </w:r>
      <w:bookmarkEnd w:id="4"/>
    </w:p>
    <w:p w:rsidR="0002076D" w:rsidRDefault="00874DF7" w:rsidP="002F0901">
      <w:pPr>
        <w:pStyle w:val="FirstParagraph"/>
        <w:jc w:val="left"/>
      </w:pPr>
      <w:r>
        <w:t>The results of papers I-VI are summarized in their respective sub-chapters. Because data was collected over a four year period from 2013-2017, and the papers that form this thesis were written and published at different times, the study period and population described in each paper varies slightly. They differ however only marginally from the final data summary described below.</w:t>
      </w:r>
    </w:p>
    <w:p w:rsidR="0002076D" w:rsidRDefault="00874DF7" w:rsidP="002F0901">
      <w:pPr>
        <w:pStyle w:val="BodyText"/>
        <w:jc w:val="left"/>
      </w:pPr>
      <w:r>
        <w:t xml:space="preserve">When data from all registries </w:t>
      </w:r>
      <w:del w:id="5" w:author="andrea55" w:date="2018-11-30T10:44:00Z">
        <w:r w:rsidDel="002F0901">
          <w:delText xml:space="preserve">are </w:delText>
        </w:r>
      </w:del>
      <w:ins w:id="6" w:author="andrea55" w:date="2018-11-30T10:44:00Z">
        <w:r w:rsidR="002F0901">
          <w:t xml:space="preserve">is </w:t>
        </w:r>
      </w:ins>
      <w:r>
        <w:t xml:space="preserve">taken together, individual level information was available for 375,383 Icelandic citizens, of which 183,544 were female and 181,316 were male. Gender was unknown for 10,523 individuals. The full date of birth was known for 366,188 and </w:t>
      </w:r>
      <w:del w:id="7" w:author="andrea55" w:date="2018-11-30T12:46:00Z">
        <w:r w:rsidDel="007B06BE">
          <w:delText xml:space="preserve">the </w:delText>
        </w:r>
      </w:del>
      <w:r>
        <w:t xml:space="preserve">birth-year </w:t>
      </w:r>
      <w:del w:id="8" w:author="andrea55" w:date="2018-11-30T12:46:00Z">
        <w:r w:rsidDel="007B06BE">
          <w:delText xml:space="preserve">was </w:delText>
        </w:r>
      </w:del>
      <w:r>
        <w:t>available for the rest. The median birth-year for the whole study population was 1979 (IQR 1958-1997). Death was registered for 12,308 individuals during the study period.</w:t>
      </w:r>
    </w:p>
    <w:p w:rsidR="0002076D" w:rsidRDefault="00874DF7" w:rsidP="002F0901">
      <w:pPr>
        <w:pStyle w:val="BodyText"/>
        <w:jc w:val="left"/>
      </w:pPr>
      <w:r>
        <w:t>Several papers examined the data</w:t>
      </w:r>
      <w:ins w:id="9" w:author="andrea55" w:date="2018-11-30T12:46:00Z">
        <w:r w:rsidR="007B06BE">
          <w:t>,</w:t>
        </w:r>
      </w:ins>
      <w:r>
        <w:t xml:space="preserve"> stratified by birth-cohort. The number of children in each birth-cohort who contributed data to the present study are shown in Table 9.</w:t>
      </w:r>
    </w:p>
    <w:p w:rsidR="0002076D" w:rsidRDefault="00874DF7" w:rsidP="002F0901">
      <w:pPr>
        <w:pStyle w:val="TableCaption"/>
        <w:jc w:val="left"/>
      </w:pPr>
      <w:r>
        <w:t>Table 9 Demographic information regarding birth-cohorts used in the study</w:t>
      </w:r>
    </w:p>
    <w:tbl>
      <w:tblPr>
        <w:tblW w:w="0" w:type="pct"/>
        <w:tblLook w:val="07E0"/>
      </w:tblPr>
      <w:tblGrid>
        <w:gridCol w:w="1250"/>
        <w:gridCol w:w="1284"/>
        <w:gridCol w:w="1995"/>
        <w:gridCol w:w="1184"/>
      </w:tblGrid>
      <w:tr w:rsidR="0002076D">
        <w:tc>
          <w:tcPr>
            <w:tcW w:w="0" w:type="auto"/>
            <w:tcBorders>
              <w:bottom w:val="single" w:sz="0" w:space="0" w:color="auto"/>
            </w:tcBorders>
            <w:vAlign w:val="bottom"/>
          </w:tcPr>
          <w:p w:rsidR="0002076D" w:rsidRDefault="00874DF7" w:rsidP="002F0901">
            <w:pPr>
              <w:pStyle w:val="Compact"/>
              <w:jc w:val="left"/>
            </w:pPr>
            <w:r>
              <w:t>Birth-cohort</w:t>
            </w:r>
          </w:p>
        </w:tc>
        <w:tc>
          <w:tcPr>
            <w:tcW w:w="0" w:type="auto"/>
            <w:tcBorders>
              <w:bottom w:val="single" w:sz="0" w:space="0" w:color="auto"/>
            </w:tcBorders>
            <w:vAlign w:val="bottom"/>
          </w:tcPr>
          <w:p w:rsidR="0002076D" w:rsidRDefault="00874DF7" w:rsidP="002F0901">
            <w:pPr>
              <w:pStyle w:val="Compact"/>
              <w:jc w:val="left"/>
            </w:pPr>
            <w:r>
              <w:t>No. children</w:t>
            </w:r>
          </w:p>
        </w:tc>
        <w:tc>
          <w:tcPr>
            <w:tcW w:w="0" w:type="auto"/>
            <w:tcBorders>
              <w:bottom w:val="single" w:sz="0" w:space="0" w:color="auto"/>
            </w:tcBorders>
            <w:vAlign w:val="bottom"/>
          </w:tcPr>
          <w:p w:rsidR="0002076D" w:rsidRDefault="00874DF7" w:rsidP="002F0901">
            <w:pPr>
              <w:pStyle w:val="Compact"/>
              <w:jc w:val="left"/>
            </w:pPr>
            <w:r>
              <w:t>Proportion male (%)</w:t>
            </w:r>
          </w:p>
        </w:tc>
        <w:tc>
          <w:tcPr>
            <w:tcW w:w="0" w:type="auto"/>
            <w:tcBorders>
              <w:bottom w:val="single" w:sz="0" w:space="0" w:color="auto"/>
            </w:tcBorders>
            <w:vAlign w:val="bottom"/>
          </w:tcPr>
          <w:p w:rsidR="0002076D" w:rsidRDefault="00874DF7" w:rsidP="002F0901">
            <w:pPr>
              <w:pStyle w:val="Compact"/>
              <w:jc w:val="left"/>
            </w:pPr>
            <w:r>
              <w:t>No. moved</w:t>
            </w:r>
          </w:p>
        </w:tc>
      </w:tr>
      <w:tr w:rsidR="0002076D">
        <w:tc>
          <w:tcPr>
            <w:tcW w:w="0" w:type="auto"/>
          </w:tcPr>
          <w:p w:rsidR="0002076D" w:rsidRDefault="00874DF7" w:rsidP="002F0901">
            <w:pPr>
              <w:pStyle w:val="Compact"/>
              <w:jc w:val="left"/>
            </w:pPr>
            <w:r>
              <w:t>2005</w:t>
            </w:r>
          </w:p>
        </w:tc>
        <w:tc>
          <w:tcPr>
            <w:tcW w:w="0" w:type="auto"/>
          </w:tcPr>
          <w:p w:rsidR="0002076D" w:rsidRDefault="00874DF7" w:rsidP="002F0901">
            <w:pPr>
              <w:pStyle w:val="Compact"/>
              <w:jc w:val="left"/>
            </w:pPr>
            <w:r>
              <w:t>4,803</w:t>
            </w:r>
          </w:p>
        </w:tc>
        <w:tc>
          <w:tcPr>
            <w:tcW w:w="0" w:type="auto"/>
          </w:tcPr>
          <w:p w:rsidR="0002076D" w:rsidRDefault="00874DF7" w:rsidP="002F0901">
            <w:pPr>
              <w:pStyle w:val="Compact"/>
              <w:jc w:val="left"/>
            </w:pPr>
            <w:r>
              <w:t>51.5</w:t>
            </w:r>
          </w:p>
        </w:tc>
        <w:tc>
          <w:tcPr>
            <w:tcW w:w="0" w:type="auto"/>
          </w:tcPr>
          <w:p w:rsidR="0002076D" w:rsidRDefault="00874DF7" w:rsidP="002F0901">
            <w:pPr>
              <w:pStyle w:val="Compact"/>
              <w:jc w:val="left"/>
            </w:pPr>
            <w:r>
              <w:t>578</w:t>
            </w:r>
          </w:p>
        </w:tc>
      </w:tr>
      <w:tr w:rsidR="0002076D">
        <w:tc>
          <w:tcPr>
            <w:tcW w:w="0" w:type="auto"/>
          </w:tcPr>
          <w:p w:rsidR="0002076D" w:rsidRDefault="00874DF7" w:rsidP="002F0901">
            <w:pPr>
              <w:pStyle w:val="Compact"/>
              <w:jc w:val="left"/>
            </w:pPr>
            <w:r>
              <w:t>2006</w:t>
            </w:r>
          </w:p>
        </w:tc>
        <w:tc>
          <w:tcPr>
            <w:tcW w:w="0" w:type="auto"/>
          </w:tcPr>
          <w:p w:rsidR="0002076D" w:rsidRDefault="00874DF7" w:rsidP="002F0901">
            <w:pPr>
              <w:pStyle w:val="Compact"/>
              <w:jc w:val="left"/>
            </w:pPr>
            <w:r>
              <w:t>4,887</w:t>
            </w:r>
          </w:p>
        </w:tc>
        <w:tc>
          <w:tcPr>
            <w:tcW w:w="0" w:type="auto"/>
          </w:tcPr>
          <w:p w:rsidR="0002076D" w:rsidRDefault="00874DF7" w:rsidP="002F0901">
            <w:pPr>
              <w:pStyle w:val="Compact"/>
              <w:jc w:val="left"/>
            </w:pPr>
            <w:r>
              <w:t>51.4</w:t>
            </w:r>
          </w:p>
        </w:tc>
        <w:tc>
          <w:tcPr>
            <w:tcW w:w="0" w:type="auto"/>
          </w:tcPr>
          <w:p w:rsidR="0002076D" w:rsidRDefault="00874DF7" w:rsidP="002F0901">
            <w:pPr>
              <w:pStyle w:val="Compact"/>
              <w:jc w:val="left"/>
            </w:pPr>
            <w:r>
              <w:t>572</w:t>
            </w:r>
          </w:p>
        </w:tc>
      </w:tr>
      <w:tr w:rsidR="0002076D">
        <w:tc>
          <w:tcPr>
            <w:tcW w:w="0" w:type="auto"/>
          </w:tcPr>
          <w:p w:rsidR="0002076D" w:rsidRDefault="00874DF7" w:rsidP="002F0901">
            <w:pPr>
              <w:pStyle w:val="Compact"/>
              <w:jc w:val="left"/>
            </w:pPr>
            <w:r>
              <w:t>2007</w:t>
            </w:r>
          </w:p>
        </w:tc>
        <w:tc>
          <w:tcPr>
            <w:tcW w:w="0" w:type="auto"/>
          </w:tcPr>
          <w:p w:rsidR="0002076D" w:rsidRDefault="00874DF7" w:rsidP="002F0901">
            <w:pPr>
              <w:pStyle w:val="Compact"/>
              <w:jc w:val="left"/>
            </w:pPr>
            <w:r>
              <w:t>4,993</w:t>
            </w:r>
          </w:p>
        </w:tc>
        <w:tc>
          <w:tcPr>
            <w:tcW w:w="0" w:type="auto"/>
          </w:tcPr>
          <w:p w:rsidR="0002076D" w:rsidRDefault="00874DF7" w:rsidP="002F0901">
            <w:pPr>
              <w:pStyle w:val="Compact"/>
              <w:jc w:val="left"/>
            </w:pPr>
            <w:r>
              <w:t>51.6</w:t>
            </w:r>
          </w:p>
        </w:tc>
        <w:tc>
          <w:tcPr>
            <w:tcW w:w="0" w:type="auto"/>
          </w:tcPr>
          <w:p w:rsidR="0002076D" w:rsidRDefault="00874DF7" w:rsidP="002F0901">
            <w:pPr>
              <w:pStyle w:val="Compact"/>
              <w:jc w:val="left"/>
            </w:pPr>
            <w:r>
              <w:t>567</w:t>
            </w:r>
          </w:p>
        </w:tc>
      </w:tr>
      <w:tr w:rsidR="0002076D">
        <w:tc>
          <w:tcPr>
            <w:tcW w:w="0" w:type="auto"/>
          </w:tcPr>
          <w:p w:rsidR="0002076D" w:rsidRDefault="00874DF7" w:rsidP="002F0901">
            <w:pPr>
              <w:pStyle w:val="Compact"/>
              <w:jc w:val="left"/>
            </w:pPr>
            <w:r>
              <w:t>2008</w:t>
            </w:r>
          </w:p>
        </w:tc>
        <w:tc>
          <w:tcPr>
            <w:tcW w:w="0" w:type="auto"/>
          </w:tcPr>
          <w:p w:rsidR="0002076D" w:rsidRDefault="00874DF7" w:rsidP="002F0901">
            <w:pPr>
              <w:pStyle w:val="Compact"/>
              <w:jc w:val="left"/>
            </w:pPr>
            <w:r>
              <w:t>5,153</w:t>
            </w:r>
          </w:p>
        </w:tc>
        <w:tc>
          <w:tcPr>
            <w:tcW w:w="0" w:type="auto"/>
          </w:tcPr>
          <w:p w:rsidR="0002076D" w:rsidRDefault="00874DF7" w:rsidP="002F0901">
            <w:pPr>
              <w:pStyle w:val="Compact"/>
              <w:jc w:val="left"/>
            </w:pPr>
            <w:r>
              <w:t>51.7</w:t>
            </w:r>
          </w:p>
        </w:tc>
        <w:tc>
          <w:tcPr>
            <w:tcW w:w="0" w:type="auto"/>
          </w:tcPr>
          <w:p w:rsidR="0002076D" w:rsidRDefault="00874DF7" w:rsidP="002F0901">
            <w:pPr>
              <w:pStyle w:val="Compact"/>
              <w:jc w:val="left"/>
            </w:pPr>
            <w:r>
              <w:t>571</w:t>
            </w:r>
          </w:p>
        </w:tc>
      </w:tr>
      <w:tr w:rsidR="0002076D">
        <w:tc>
          <w:tcPr>
            <w:tcW w:w="0" w:type="auto"/>
          </w:tcPr>
          <w:p w:rsidR="0002076D" w:rsidRDefault="00874DF7" w:rsidP="002F0901">
            <w:pPr>
              <w:pStyle w:val="Compact"/>
              <w:jc w:val="left"/>
            </w:pPr>
            <w:r>
              <w:t>2009</w:t>
            </w:r>
          </w:p>
        </w:tc>
        <w:tc>
          <w:tcPr>
            <w:tcW w:w="0" w:type="auto"/>
          </w:tcPr>
          <w:p w:rsidR="0002076D" w:rsidRDefault="00874DF7" w:rsidP="002F0901">
            <w:pPr>
              <w:pStyle w:val="Compact"/>
              <w:jc w:val="left"/>
            </w:pPr>
            <w:r>
              <w:t>5,331</w:t>
            </w:r>
          </w:p>
        </w:tc>
        <w:tc>
          <w:tcPr>
            <w:tcW w:w="0" w:type="auto"/>
          </w:tcPr>
          <w:p w:rsidR="0002076D" w:rsidRDefault="00874DF7" w:rsidP="002F0901">
            <w:pPr>
              <w:pStyle w:val="Compact"/>
              <w:jc w:val="left"/>
            </w:pPr>
            <w:r>
              <w:t>51.7</w:t>
            </w:r>
          </w:p>
        </w:tc>
        <w:tc>
          <w:tcPr>
            <w:tcW w:w="0" w:type="auto"/>
          </w:tcPr>
          <w:p w:rsidR="0002076D" w:rsidRDefault="00874DF7" w:rsidP="002F0901">
            <w:pPr>
              <w:pStyle w:val="Compact"/>
              <w:jc w:val="left"/>
            </w:pPr>
            <w:r>
              <w:t>553</w:t>
            </w:r>
          </w:p>
        </w:tc>
      </w:tr>
      <w:tr w:rsidR="0002076D">
        <w:tc>
          <w:tcPr>
            <w:tcW w:w="0" w:type="auto"/>
          </w:tcPr>
          <w:p w:rsidR="0002076D" w:rsidRDefault="00874DF7" w:rsidP="002F0901">
            <w:pPr>
              <w:pStyle w:val="Compact"/>
              <w:jc w:val="left"/>
            </w:pPr>
            <w:r>
              <w:t>2010</w:t>
            </w:r>
          </w:p>
        </w:tc>
        <w:tc>
          <w:tcPr>
            <w:tcW w:w="0" w:type="auto"/>
          </w:tcPr>
          <w:p w:rsidR="0002076D" w:rsidRDefault="00874DF7" w:rsidP="002F0901">
            <w:pPr>
              <w:pStyle w:val="Compact"/>
              <w:jc w:val="left"/>
            </w:pPr>
            <w:r>
              <w:t>5,203</w:t>
            </w:r>
          </w:p>
        </w:tc>
        <w:tc>
          <w:tcPr>
            <w:tcW w:w="0" w:type="auto"/>
          </w:tcPr>
          <w:p w:rsidR="0002076D" w:rsidRDefault="00874DF7" w:rsidP="002F0901">
            <w:pPr>
              <w:pStyle w:val="Compact"/>
              <w:jc w:val="left"/>
            </w:pPr>
            <w:r>
              <w:t>51.4</w:t>
            </w:r>
          </w:p>
        </w:tc>
        <w:tc>
          <w:tcPr>
            <w:tcW w:w="0" w:type="auto"/>
          </w:tcPr>
          <w:p w:rsidR="0002076D" w:rsidRDefault="00874DF7" w:rsidP="002F0901">
            <w:pPr>
              <w:pStyle w:val="Compact"/>
              <w:jc w:val="left"/>
            </w:pPr>
            <w:r>
              <w:t>525</w:t>
            </w:r>
          </w:p>
        </w:tc>
      </w:tr>
      <w:tr w:rsidR="0002076D">
        <w:tc>
          <w:tcPr>
            <w:tcW w:w="0" w:type="auto"/>
          </w:tcPr>
          <w:p w:rsidR="0002076D" w:rsidRDefault="00874DF7" w:rsidP="002F0901">
            <w:pPr>
              <w:pStyle w:val="Compact"/>
              <w:jc w:val="left"/>
            </w:pPr>
            <w:r>
              <w:t>2011</w:t>
            </w:r>
          </w:p>
        </w:tc>
        <w:tc>
          <w:tcPr>
            <w:tcW w:w="0" w:type="auto"/>
          </w:tcPr>
          <w:p w:rsidR="0002076D" w:rsidRDefault="00874DF7" w:rsidP="002F0901">
            <w:pPr>
              <w:pStyle w:val="Compact"/>
              <w:jc w:val="left"/>
            </w:pPr>
            <w:r>
              <w:t>4,849</w:t>
            </w:r>
          </w:p>
        </w:tc>
        <w:tc>
          <w:tcPr>
            <w:tcW w:w="0" w:type="auto"/>
          </w:tcPr>
          <w:p w:rsidR="0002076D" w:rsidRDefault="00874DF7" w:rsidP="002F0901">
            <w:pPr>
              <w:pStyle w:val="Compact"/>
              <w:jc w:val="left"/>
            </w:pPr>
            <w:r>
              <w:t>51.7</w:t>
            </w:r>
          </w:p>
        </w:tc>
        <w:tc>
          <w:tcPr>
            <w:tcW w:w="0" w:type="auto"/>
          </w:tcPr>
          <w:p w:rsidR="0002076D" w:rsidRDefault="00874DF7" w:rsidP="002F0901">
            <w:pPr>
              <w:pStyle w:val="Compact"/>
              <w:jc w:val="left"/>
            </w:pPr>
            <w:r>
              <w:t>473</w:t>
            </w:r>
          </w:p>
        </w:tc>
      </w:tr>
      <w:tr w:rsidR="0002076D">
        <w:tc>
          <w:tcPr>
            <w:tcW w:w="0" w:type="auto"/>
          </w:tcPr>
          <w:p w:rsidR="0002076D" w:rsidRDefault="00874DF7" w:rsidP="002F0901">
            <w:pPr>
              <w:pStyle w:val="Compact"/>
              <w:jc w:val="left"/>
            </w:pPr>
            <w:r>
              <w:t>2012</w:t>
            </w:r>
          </w:p>
        </w:tc>
        <w:tc>
          <w:tcPr>
            <w:tcW w:w="0" w:type="auto"/>
          </w:tcPr>
          <w:p w:rsidR="0002076D" w:rsidRDefault="00874DF7" w:rsidP="002F0901">
            <w:pPr>
              <w:pStyle w:val="Compact"/>
              <w:jc w:val="left"/>
            </w:pPr>
            <w:r>
              <w:t>4,841</w:t>
            </w:r>
          </w:p>
        </w:tc>
        <w:tc>
          <w:tcPr>
            <w:tcW w:w="0" w:type="auto"/>
          </w:tcPr>
          <w:p w:rsidR="0002076D" w:rsidRDefault="00874DF7" w:rsidP="002F0901">
            <w:pPr>
              <w:pStyle w:val="Compact"/>
              <w:jc w:val="left"/>
            </w:pPr>
            <w:r>
              <w:t>51.2</w:t>
            </w:r>
          </w:p>
        </w:tc>
        <w:tc>
          <w:tcPr>
            <w:tcW w:w="0" w:type="auto"/>
          </w:tcPr>
          <w:p w:rsidR="0002076D" w:rsidRDefault="00874DF7" w:rsidP="002F0901">
            <w:pPr>
              <w:pStyle w:val="Compact"/>
              <w:jc w:val="left"/>
            </w:pPr>
            <w:r>
              <w:t>430</w:t>
            </w:r>
          </w:p>
        </w:tc>
      </w:tr>
      <w:tr w:rsidR="0002076D">
        <w:tc>
          <w:tcPr>
            <w:tcW w:w="0" w:type="auto"/>
          </w:tcPr>
          <w:p w:rsidR="0002076D" w:rsidRDefault="00874DF7" w:rsidP="002F0901">
            <w:pPr>
              <w:pStyle w:val="Compact"/>
              <w:jc w:val="left"/>
            </w:pPr>
            <w:r>
              <w:t>2013</w:t>
            </w:r>
          </w:p>
        </w:tc>
        <w:tc>
          <w:tcPr>
            <w:tcW w:w="0" w:type="auto"/>
          </w:tcPr>
          <w:p w:rsidR="0002076D" w:rsidRDefault="00874DF7" w:rsidP="002F0901">
            <w:pPr>
              <w:pStyle w:val="Compact"/>
              <w:jc w:val="left"/>
            </w:pPr>
            <w:r>
              <w:t>4,566</w:t>
            </w:r>
          </w:p>
        </w:tc>
        <w:tc>
          <w:tcPr>
            <w:tcW w:w="0" w:type="auto"/>
          </w:tcPr>
          <w:p w:rsidR="0002076D" w:rsidRDefault="00874DF7" w:rsidP="002F0901">
            <w:pPr>
              <w:pStyle w:val="Compact"/>
              <w:jc w:val="left"/>
            </w:pPr>
            <w:r>
              <w:t>49.4</w:t>
            </w:r>
          </w:p>
        </w:tc>
        <w:tc>
          <w:tcPr>
            <w:tcW w:w="0" w:type="auto"/>
          </w:tcPr>
          <w:p w:rsidR="0002076D" w:rsidRDefault="00874DF7" w:rsidP="002F0901">
            <w:pPr>
              <w:pStyle w:val="Compact"/>
              <w:jc w:val="left"/>
            </w:pPr>
            <w:r>
              <w:t>344</w:t>
            </w:r>
          </w:p>
        </w:tc>
      </w:tr>
      <w:tr w:rsidR="0002076D">
        <w:tc>
          <w:tcPr>
            <w:tcW w:w="0" w:type="auto"/>
          </w:tcPr>
          <w:p w:rsidR="0002076D" w:rsidRDefault="00874DF7" w:rsidP="002F0901">
            <w:pPr>
              <w:pStyle w:val="Compact"/>
              <w:jc w:val="left"/>
            </w:pPr>
            <w:r>
              <w:t>2014</w:t>
            </w:r>
          </w:p>
        </w:tc>
        <w:tc>
          <w:tcPr>
            <w:tcW w:w="0" w:type="auto"/>
          </w:tcPr>
          <w:p w:rsidR="0002076D" w:rsidRDefault="00874DF7" w:rsidP="002F0901">
            <w:pPr>
              <w:pStyle w:val="Compact"/>
              <w:jc w:val="left"/>
            </w:pPr>
            <w:r>
              <w:t>4,527</w:t>
            </w:r>
          </w:p>
        </w:tc>
        <w:tc>
          <w:tcPr>
            <w:tcW w:w="0" w:type="auto"/>
          </w:tcPr>
          <w:p w:rsidR="0002076D" w:rsidRDefault="00874DF7" w:rsidP="002F0901">
            <w:pPr>
              <w:pStyle w:val="Compact"/>
              <w:jc w:val="left"/>
            </w:pPr>
            <w:r>
              <w:t>51.1</w:t>
            </w:r>
          </w:p>
        </w:tc>
        <w:tc>
          <w:tcPr>
            <w:tcW w:w="0" w:type="auto"/>
          </w:tcPr>
          <w:p w:rsidR="0002076D" w:rsidRDefault="00874DF7" w:rsidP="002F0901">
            <w:pPr>
              <w:pStyle w:val="Compact"/>
              <w:jc w:val="left"/>
            </w:pPr>
            <w:r>
              <w:t>223</w:t>
            </w:r>
          </w:p>
        </w:tc>
      </w:tr>
      <w:tr w:rsidR="0002076D">
        <w:tc>
          <w:tcPr>
            <w:tcW w:w="0" w:type="auto"/>
          </w:tcPr>
          <w:p w:rsidR="0002076D" w:rsidRDefault="00874DF7" w:rsidP="002F0901">
            <w:pPr>
              <w:pStyle w:val="Compact"/>
              <w:jc w:val="left"/>
            </w:pPr>
            <w:r>
              <w:t>2015</w:t>
            </w:r>
          </w:p>
        </w:tc>
        <w:tc>
          <w:tcPr>
            <w:tcW w:w="0" w:type="auto"/>
          </w:tcPr>
          <w:p w:rsidR="0002076D" w:rsidRDefault="00874DF7" w:rsidP="002F0901">
            <w:pPr>
              <w:pStyle w:val="Compact"/>
              <w:jc w:val="left"/>
            </w:pPr>
            <w:r>
              <w:t>4,198</w:t>
            </w:r>
          </w:p>
        </w:tc>
        <w:tc>
          <w:tcPr>
            <w:tcW w:w="0" w:type="auto"/>
          </w:tcPr>
          <w:p w:rsidR="0002076D" w:rsidRDefault="00874DF7" w:rsidP="002F0901">
            <w:pPr>
              <w:pStyle w:val="Compact"/>
              <w:jc w:val="left"/>
            </w:pPr>
            <w:r>
              <w:t>51.3</w:t>
            </w:r>
          </w:p>
        </w:tc>
        <w:tc>
          <w:tcPr>
            <w:tcW w:w="0" w:type="auto"/>
          </w:tcPr>
          <w:p w:rsidR="0002076D" w:rsidRDefault="00874DF7" w:rsidP="002F0901">
            <w:pPr>
              <w:pStyle w:val="Compact"/>
              <w:jc w:val="left"/>
            </w:pPr>
            <w:r>
              <w:t>144</w:t>
            </w:r>
          </w:p>
        </w:tc>
      </w:tr>
      <w:tr w:rsidR="0002076D">
        <w:tc>
          <w:tcPr>
            <w:tcW w:w="0" w:type="auto"/>
          </w:tcPr>
          <w:p w:rsidR="0002076D" w:rsidRDefault="00874DF7" w:rsidP="002F0901">
            <w:pPr>
              <w:pStyle w:val="Compact"/>
              <w:jc w:val="left"/>
            </w:pPr>
            <w:r>
              <w:t>2016</w:t>
            </w:r>
          </w:p>
        </w:tc>
        <w:tc>
          <w:tcPr>
            <w:tcW w:w="0" w:type="auto"/>
          </w:tcPr>
          <w:p w:rsidR="0002076D" w:rsidRDefault="00874DF7" w:rsidP="002F0901">
            <w:pPr>
              <w:pStyle w:val="Compact"/>
              <w:jc w:val="left"/>
            </w:pPr>
            <w:r>
              <w:t>4,112</w:t>
            </w:r>
          </w:p>
        </w:tc>
        <w:tc>
          <w:tcPr>
            <w:tcW w:w="0" w:type="auto"/>
          </w:tcPr>
          <w:p w:rsidR="0002076D" w:rsidRDefault="00874DF7" w:rsidP="002F0901">
            <w:pPr>
              <w:pStyle w:val="Compact"/>
              <w:jc w:val="left"/>
            </w:pPr>
            <w:r>
              <w:t>50.7</w:t>
            </w:r>
          </w:p>
        </w:tc>
        <w:tc>
          <w:tcPr>
            <w:tcW w:w="0" w:type="auto"/>
          </w:tcPr>
          <w:p w:rsidR="0002076D" w:rsidRDefault="00874DF7" w:rsidP="002F0901">
            <w:pPr>
              <w:pStyle w:val="Compact"/>
              <w:jc w:val="left"/>
            </w:pPr>
            <w:r>
              <w:t>26</w:t>
            </w:r>
          </w:p>
        </w:tc>
      </w:tr>
    </w:tbl>
    <w:p w:rsidR="0002076D" w:rsidRDefault="00874DF7" w:rsidP="002F0901">
      <w:pPr>
        <w:pStyle w:val="Heading3"/>
      </w:pPr>
      <w:bookmarkStart w:id="10" w:name="statistics-iceland"/>
      <w:bookmarkStart w:id="11" w:name="_Toc531258427"/>
      <w:bookmarkEnd w:id="10"/>
      <w:r>
        <w:t>Statistics Iceland</w:t>
      </w:r>
      <w:bookmarkEnd w:id="11"/>
    </w:p>
    <w:p w:rsidR="0002076D" w:rsidRDefault="00874DF7" w:rsidP="002F0901">
      <w:pPr>
        <w:pStyle w:val="FirstParagraph"/>
        <w:jc w:val="left"/>
      </w:pPr>
      <w:r>
        <w:t>Statistics Iceland provided data on the immigration and emigration of all Icelandic children zero to four years of age from 2005-2017. Of the 57,695 Icelandic children born 2005 or later, 5,577 moved to or from the country 6,847 times. The proportion of children in each birth-cohort who moved at least once before five years of age, was consistently 9%-12% of those birth-cohorts who had full follow-up time (birth-cohorts 2005-2012).</w:t>
      </w:r>
    </w:p>
    <w:p w:rsidR="0002076D" w:rsidRDefault="00874DF7" w:rsidP="002F0901">
      <w:pPr>
        <w:pStyle w:val="Heading3"/>
      </w:pPr>
      <w:bookmarkStart w:id="12" w:name="landspitali-university-hospital-patient-"/>
      <w:bookmarkStart w:id="13" w:name="_Toc531258428"/>
      <w:bookmarkEnd w:id="12"/>
      <w:r>
        <w:t>Landspitali University Hospital patient registry</w:t>
      </w:r>
      <w:bookmarkEnd w:id="13"/>
    </w:p>
    <w:p w:rsidR="0002076D" w:rsidRDefault="00874DF7" w:rsidP="002F0901">
      <w:pPr>
        <w:pStyle w:val="FirstParagraph"/>
        <w:jc w:val="left"/>
      </w:pPr>
      <w:r>
        <w:lastRenderedPageBreak/>
        <w:t xml:space="preserve">All visits and hospitalizations with ICD-10 diagnostic codes compatible with respiratory infections (Table 3) and procedural codes compatible with tympanostomy tube procedures (Table 4), were extracted from Landspitali’s patient registry. The number of visits and hospitalizations </w:t>
      </w:r>
      <w:del w:id="14" w:author="andrea55" w:date="2018-11-30T12:48:00Z">
        <w:r w:rsidDel="007B06BE">
          <w:delText xml:space="preserve">with </w:delText>
        </w:r>
      </w:del>
      <w:ins w:id="15" w:author="andrea55" w:date="2018-11-30T12:48:00Z">
        <w:r w:rsidR="007B06BE">
          <w:t xml:space="preserve">corresponding to </w:t>
        </w:r>
      </w:ins>
      <w:r>
        <w:t xml:space="preserve">each of the study’s ICD-10 </w:t>
      </w:r>
      <w:del w:id="16" w:author="andrea55" w:date="2018-11-30T12:50:00Z">
        <w:r w:rsidDel="007B06BE">
          <w:delText>diagnoses</w:delText>
        </w:r>
      </w:del>
      <w:ins w:id="17" w:author="andrea55" w:date="2018-11-30T12:50:00Z">
        <w:r w:rsidR="007B06BE">
          <w:t>codes</w:t>
        </w:r>
      </w:ins>
      <w:del w:id="18" w:author="andrea55" w:date="2018-11-30T12:50:00Z">
        <w:r w:rsidDel="007B06BE">
          <w:delText xml:space="preserve"> </w:delText>
        </w:r>
      </w:del>
      <w:ins w:id="19" w:author="andrea55" w:date="2018-11-30T12:50:00Z">
        <w:r w:rsidR="007B06BE">
          <w:t xml:space="preserve"> </w:t>
        </w:r>
      </w:ins>
      <w:r>
        <w:t xml:space="preserve">recorded as </w:t>
      </w:r>
      <w:del w:id="20" w:author="andrea55" w:date="2018-11-30T12:50:00Z">
        <w:r w:rsidDel="007B06BE">
          <w:delText xml:space="preserve">the </w:delText>
        </w:r>
      </w:del>
      <w:del w:id="21" w:author="andrea55" w:date="2018-11-30T12:49:00Z">
        <w:r w:rsidDel="007B06BE">
          <w:delText xml:space="preserve">first </w:delText>
        </w:r>
      </w:del>
      <w:ins w:id="22" w:author="andrea55" w:date="2018-11-30T12:49:00Z">
        <w:r w:rsidR="007B06BE">
          <w:t xml:space="preserve">initial </w:t>
        </w:r>
      </w:ins>
      <w:r>
        <w:t>diagnosis, are shown in Table 10.</w:t>
      </w:r>
    </w:p>
    <w:p w:rsidR="0002076D" w:rsidRDefault="00874DF7" w:rsidP="002F0901">
      <w:pPr>
        <w:pStyle w:val="TableCaption"/>
        <w:jc w:val="left"/>
      </w:pPr>
      <w:r>
        <w:t>Table 10 Number of visits or hospitalizations with International Classification of Diseases, 10th revision codes used in the current study as the primary diagnosis</w:t>
      </w:r>
    </w:p>
    <w:tbl>
      <w:tblPr>
        <w:tblW w:w="0" w:type="pct"/>
        <w:tblLook w:val="07E0"/>
      </w:tblPr>
      <w:tblGrid>
        <w:gridCol w:w="894"/>
        <w:gridCol w:w="4280"/>
        <w:gridCol w:w="1116"/>
        <w:gridCol w:w="1617"/>
        <w:gridCol w:w="1261"/>
      </w:tblGrid>
      <w:tr w:rsidR="0002076D">
        <w:tc>
          <w:tcPr>
            <w:tcW w:w="0" w:type="auto"/>
            <w:tcBorders>
              <w:bottom w:val="single" w:sz="0" w:space="0" w:color="auto"/>
            </w:tcBorders>
            <w:vAlign w:val="bottom"/>
          </w:tcPr>
          <w:p w:rsidR="0002076D" w:rsidRDefault="00874DF7" w:rsidP="002F0901">
            <w:pPr>
              <w:pStyle w:val="Compact"/>
              <w:jc w:val="left"/>
            </w:pPr>
            <w:r>
              <w:t>ICD-10 code</w:t>
            </w:r>
          </w:p>
        </w:tc>
        <w:tc>
          <w:tcPr>
            <w:tcW w:w="0" w:type="auto"/>
            <w:tcBorders>
              <w:bottom w:val="single" w:sz="0" w:space="0" w:color="auto"/>
            </w:tcBorders>
            <w:vAlign w:val="bottom"/>
          </w:tcPr>
          <w:p w:rsidR="0002076D" w:rsidRDefault="00874DF7" w:rsidP="002F0901">
            <w:pPr>
              <w:pStyle w:val="Compact"/>
              <w:jc w:val="left"/>
            </w:pPr>
            <w:r>
              <w:t>Disease</w:t>
            </w:r>
          </w:p>
        </w:tc>
        <w:tc>
          <w:tcPr>
            <w:tcW w:w="0" w:type="auto"/>
            <w:tcBorders>
              <w:bottom w:val="single" w:sz="0" w:space="0" w:color="auto"/>
            </w:tcBorders>
            <w:vAlign w:val="bottom"/>
          </w:tcPr>
          <w:p w:rsidR="0002076D" w:rsidRDefault="00874DF7" w:rsidP="002F0901">
            <w:pPr>
              <w:pStyle w:val="Compact"/>
              <w:jc w:val="left"/>
            </w:pPr>
            <w:r>
              <w:t>Hospital visits</w:t>
            </w:r>
          </w:p>
        </w:tc>
        <w:tc>
          <w:tcPr>
            <w:tcW w:w="0" w:type="auto"/>
            <w:tcBorders>
              <w:bottom w:val="single" w:sz="0" w:space="0" w:color="auto"/>
            </w:tcBorders>
            <w:vAlign w:val="bottom"/>
          </w:tcPr>
          <w:p w:rsidR="0002076D" w:rsidRDefault="00874DF7" w:rsidP="002F0901">
            <w:pPr>
              <w:pStyle w:val="Compact"/>
              <w:jc w:val="left"/>
            </w:pPr>
            <w:r>
              <w:t>Hospitalizations</w:t>
            </w:r>
          </w:p>
        </w:tc>
        <w:tc>
          <w:tcPr>
            <w:tcW w:w="0" w:type="auto"/>
            <w:tcBorders>
              <w:bottom w:val="single" w:sz="0" w:space="0" w:color="auto"/>
            </w:tcBorders>
            <w:vAlign w:val="bottom"/>
          </w:tcPr>
          <w:p w:rsidR="0002076D" w:rsidRDefault="00874DF7" w:rsidP="002F0901">
            <w:pPr>
              <w:pStyle w:val="Compact"/>
              <w:jc w:val="left"/>
            </w:pPr>
            <w:r>
              <w:t>Primary care visits</w:t>
            </w:r>
          </w:p>
        </w:tc>
      </w:tr>
      <w:tr w:rsidR="0002076D">
        <w:tc>
          <w:tcPr>
            <w:tcW w:w="0" w:type="auto"/>
          </w:tcPr>
          <w:p w:rsidR="0002076D" w:rsidRDefault="00874DF7" w:rsidP="002F0901">
            <w:pPr>
              <w:pStyle w:val="Compact"/>
              <w:jc w:val="left"/>
            </w:pPr>
            <w:r>
              <w:t>A40</w:t>
            </w:r>
          </w:p>
        </w:tc>
        <w:tc>
          <w:tcPr>
            <w:tcW w:w="0" w:type="auto"/>
          </w:tcPr>
          <w:p w:rsidR="0002076D" w:rsidRDefault="00874DF7" w:rsidP="002F0901">
            <w:pPr>
              <w:pStyle w:val="Compact"/>
              <w:jc w:val="left"/>
            </w:pPr>
            <w:r>
              <w:t>Streptococcal sepsis</w:t>
            </w:r>
          </w:p>
        </w:tc>
        <w:tc>
          <w:tcPr>
            <w:tcW w:w="0" w:type="auto"/>
          </w:tcPr>
          <w:p w:rsidR="0002076D" w:rsidRDefault="00874DF7" w:rsidP="002F0901">
            <w:pPr>
              <w:pStyle w:val="Compact"/>
              <w:jc w:val="left"/>
            </w:pPr>
            <w:r>
              <w:t>37</w:t>
            </w:r>
          </w:p>
        </w:tc>
        <w:tc>
          <w:tcPr>
            <w:tcW w:w="0" w:type="auto"/>
          </w:tcPr>
          <w:p w:rsidR="0002076D" w:rsidRDefault="00874DF7" w:rsidP="002F0901">
            <w:pPr>
              <w:pStyle w:val="Compact"/>
              <w:jc w:val="left"/>
            </w:pPr>
            <w:r>
              <w:t>135</w:t>
            </w:r>
          </w:p>
        </w:tc>
        <w:tc>
          <w:tcPr>
            <w:tcW w:w="0" w:type="auto"/>
          </w:tcPr>
          <w:p w:rsidR="0002076D" w:rsidRDefault="00874DF7" w:rsidP="002F0901">
            <w:pPr>
              <w:pStyle w:val="Compact"/>
              <w:jc w:val="left"/>
            </w:pPr>
            <w:r>
              <w:t>68</w:t>
            </w:r>
          </w:p>
        </w:tc>
      </w:tr>
      <w:tr w:rsidR="0002076D">
        <w:tc>
          <w:tcPr>
            <w:tcW w:w="0" w:type="auto"/>
          </w:tcPr>
          <w:p w:rsidR="0002076D" w:rsidRDefault="00874DF7" w:rsidP="002F0901">
            <w:pPr>
              <w:pStyle w:val="Compact"/>
              <w:jc w:val="left"/>
            </w:pPr>
            <w:r>
              <w:t>A41</w:t>
            </w:r>
          </w:p>
        </w:tc>
        <w:tc>
          <w:tcPr>
            <w:tcW w:w="0" w:type="auto"/>
          </w:tcPr>
          <w:p w:rsidR="0002076D" w:rsidRDefault="00874DF7" w:rsidP="002F0901">
            <w:pPr>
              <w:pStyle w:val="Compact"/>
              <w:jc w:val="left"/>
            </w:pPr>
            <w:r>
              <w:t>Other sepsis</w:t>
            </w:r>
          </w:p>
        </w:tc>
        <w:tc>
          <w:tcPr>
            <w:tcW w:w="0" w:type="auto"/>
          </w:tcPr>
          <w:p w:rsidR="0002076D" w:rsidRDefault="00874DF7" w:rsidP="002F0901">
            <w:pPr>
              <w:pStyle w:val="Compact"/>
              <w:jc w:val="left"/>
            </w:pPr>
            <w:r>
              <w:t>370</w:t>
            </w:r>
          </w:p>
        </w:tc>
        <w:tc>
          <w:tcPr>
            <w:tcW w:w="0" w:type="auto"/>
          </w:tcPr>
          <w:p w:rsidR="0002076D" w:rsidRDefault="00874DF7" w:rsidP="002F0901">
            <w:pPr>
              <w:pStyle w:val="Compact"/>
              <w:jc w:val="left"/>
            </w:pPr>
            <w:r>
              <w:t>777</w:t>
            </w:r>
          </w:p>
        </w:tc>
        <w:tc>
          <w:tcPr>
            <w:tcW w:w="0" w:type="auto"/>
          </w:tcPr>
          <w:p w:rsidR="0002076D" w:rsidRDefault="00874DF7" w:rsidP="002F0901">
            <w:pPr>
              <w:pStyle w:val="Compact"/>
              <w:jc w:val="left"/>
            </w:pPr>
            <w:r>
              <w:t>279</w:t>
            </w:r>
          </w:p>
        </w:tc>
      </w:tr>
      <w:tr w:rsidR="0002076D">
        <w:tc>
          <w:tcPr>
            <w:tcW w:w="0" w:type="auto"/>
          </w:tcPr>
          <w:p w:rsidR="0002076D" w:rsidRDefault="00874DF7" w:rsidP="002F0901">
            <w:pPr>
              <w:pStyle w:val="Compact"/>
              <w:jc w:val="left"/>
            </w:pPr>
            <w:r>
              <w:t>A48</w:t>
            </w:r>
          </w:p>
        </w:tc>
        <w:tc>
          <w:tcPr>
            <w:tcW w:w="0" w:type="auto"/>
          </w:tcPr>
          <w:p w:rsidR="0002076D" w:rsidRDefault="00874DF7" w:rsidP="002F0901">
            <w:pPr>
              <w:pStyle w:val="Compact"/>
              <w:jc w:val="left"/>
            </w:pPr>
            <w:r>
              <w:t>Other bacterial diseases, not elsewhere classified</w:t>
            </w:r>
          </w:p>
        </w:tc>
        <w:tc>
          <w:tcPr>
            <w:tcW w:w="0" w:type="auto"/>
          </w:tcPr>
          <w:p w:rsidR="0002076D" w:rsidRDefault="00874DF7" w:rsidP="002F0901">
            <w:pPr>
              <w:pStyle w:val="Compact"/>
              <w:jc w:val="left"/>
            </w:pPr>
            <w:r>
              <w:t>5</w:t>
            </w:r>
          </w:p>
        </w:tc>
        <w:tc>
          <w:tcPr>
            <w:tcW w:w="0" w:type="auto"/>
          </w:tcPr>
          <w:p w:rsidR="0002076D" w:rsidRDefault="00874DF7" w:rsidP="002F0901">
            <w:pPr>
              <w:pStyle w:val="Compact"/>
              <w:jc w:val="left"/>
            </w:pPr>
            <w:r>
              <w:t>28</w:t>
            </w:r>
          </w:p>
        </w:tc>
        <w:tc>
          <w:tcPr>
            <w:tcW w:w="0" w:type="auto"/>
          </w:tcPr>
          <w:p w:rsidR="0002076D" w:rsidRDefault="00874DF7" w:rsidP="002F0901">
            <w:pPr>
              <w:pStyle w:val="Compact"/>
              <w:jc w:val="left"/>
            </w:pPr>
            <w:r>
              <w:t>10</w:t>
            </w:r>
          </w:p>
        </w:tc>
      </w:tr>
      <w:tr w:rsidR="0002076D">
        <w:tc>
          <w:tcPr>
            <w:tcW w:w="0" w:type="auto"/>
          </w:tcPr>
          <w:p w:rsidR="0002076D" w:rsidRDefault="00874DF7" w:rsidP="002F0901">
            <w:pPr>
              <w:pStyle w:val="Compact"/>
              <w:jc w:val="left"/>
            </w:pPr>
            <w:r>
              <w:t>A49</w:t>
            </w:r>
          </w:p>
        </w:tc>
        <w:tc>
          <w:tcPr>
            <w:tcW w:w="0" w:type="auto"/>
          </w:tcPr>
          <w:p w:rsidR="0002076D" w:rsidRDefault="00874DF7" w:rsidP="002F0901">
            <w:pPr>
              <w:pStyle w:val="Compact"/>
              <w:jc w:val="left"/>
            </w:pPr>
            <w:r>
              <w:t>Bacterial infection of unspecified site</w:t>
            </w:r>
          </w:p>
        </w:tc>
        <w:tc>
          <w:tcPr>
            <w:tcW w:w="0" w:type="auto"/>
          </w:tcPr>
          <w:p w:rsidR="0002076D" w:rsidRDefault="00874DF7" w:rsidP="002F0901">
            <w:pPr>
              <w:pStyle w:val="Compact"/>
              <w:jc w:val="left"/>
            </w:pPr>
            <w:r>
              <w:t>123</w:t>
            </w:r>
          </w:p>
        </w:tc>
        <w:tc>
          <w:tcPr>
            <w:tcW w:w="0" w:type="auto"/>
          </w:tcPr>
          <w:p w:rsidR="0002076D" w:rsidRDefault="00874DF7" w:rsidP="002F0901">
            <w:pPr>
              <w:pStyle w:val="Compact"/>
              <w:jc w:val="left"/>
            </w:pPr>
            <w:r>
              <w:t>26</w:t>
            </w:r>
          </w:p>
        </w:tc>
        <w:tc>
          <w:tcPr>
            <w:tcW w:w="0" w:type="auto"/>
          </w:tcPr>
          <w:p w:rsidR="0002076D" w:rsidRDefault="00874DF7" w:rsidP="002F0901">
            <w:pPr>
              <w:pStyle w:val="Compact"/>
              <w:jc w:val="left"/>
            </w:pPr>
            <w:r>
              <w:t>1,861</w:t>
            </w:r>
          </w:p>
        </w:tc>
      </w:tr>
      <w:tr w:rsidR="0002076D">
        <w:tc>
          <w:tcPr>
            <w:tcW w:w="0" w:type="auto"/>
          </w:tcPr>
          <w:p w:rsidR="0002076D" w:rsidRDefault="00874DF7" w:rsidP="002F0901">
            <w:pPr>
              <w:pStyle w:val="Compact"/>
              <w:jc w:val="left"/>
            </w:pPr>
            <w:r>
              <w:t>B00</w:t>
            </w:r>
          </w:p>
        </w:tc>
        <w:tc>
          <w:tcPr>
            <w:tcW w:w="0" w:type="auto"/>
          </w:tcPr>
          <w:p w:rsidR="0002076D" w:rsidRDefault="00874DF7" w:rsidP="002F0901">
            <w:pPr>
              <w:pStyle w:val="Compact"/>
              <w:jc w:val="left"/>
            </w:pPr>
            <w:r>
              <w:t>Herpesviral [herpes simplex] infections</w:t>
            </w:r>
          </w:p>
        </w:tc>
        <w:tc>
          <w:tcPr>
            <w:tcW w:w="0" w:type="auto"/>
          </w:tcPr>
          <w:p w:rsidR="0002076D" w:rsidRDefault="00874DF7" w:rsidP="002F0901">
            <w:pPr>
              <w:pStyle w:val="Compact"/>
              <w:jc w:val="left"/>
            </w:pPr>
            <w:r>
              <w:t>497</w:t>
            </w:r>
          </w:p>
        </w:tc>
        <w:tc>
          <w:tcPr>
            <w:tcW w:w="0" w:type="auto"/>
          </w:tcPr>
          <w:p w:rsidR="0002076D" w:rsidRDefault="00874DF7" w:rsidP="002F0901">
            <w:pPr>
              <w:pStyle w:val="Compact"/>
              <w:jc w:val="left"/>
            </w:pPr>
            <w:r>
              <w:t>22</w:t>
            </w:r>
          </w:p>
        </w:tc>
        <w:tc>
          <w:tcPr>
            <w:tcW w:w="0" w:type="auto"/>
          </w:tcPr>
          <w:p w:rsidR="0002076D" w:rsidRDefault="00874DF7" w:rsidP="002F0901">
            <w:pPr>
              <w:pStyle w:val="Compact"/>
              <w:jc w:val="left"/>
            </w:pPr>
            <w:r>
              <w:t>2,176</w:t>
            </w:r>
          </w:p>
        </w:tc>
      </w:tr>
      <w:tr w:rsidR="0002076D">
        <w:tc>
          <w:tcPr>
            <w:tcW w:w="0" w:type="auto"/>
          </w:tcPr>
          <w:p w:rsidR="0002076D" w:rsidRDefault="00874DF7" w:rsidP="002F0901">
            <w:pPr>
              <w:pStyle w:val="Compact"/>
              <w:jc w:val="left"/>
            </w:pPr>
            <w:r>
              <w:t>B08</w:t>
            </w:r>
          </w:p>
        </w:tc>
        <w:tc>
          <w:tcPr>
            <w:tcW w:w="0" w:type="auto"/>
          </w:tcPr>
          <w:p w:rsidR="0002076D" w:rsidRDefault="00874DF7" w:rsidP="002F0901">
            <w:pPr>
              <w:pStyle w:val="Compact"/>
              <w:jc w:val="left"/>
            </w:pPr>
            <w:r>
              <w:t>Other viral infections characterized by skin and mucous membrane lesions, not elsewhere classified</w:t>
            </w:r>
          </w:p>
        </w:tc>
        <w:tc>
          <w:tcPr>
            <w:tcW w:w="0" w:type="auto"/>
          </w:tcPr>
          <w:p w:rsidR="0002076D" w:rsidRDefault="00874DF7" w:rsidP="002F0901">
            <w:pPr>
              <w:pStyle w:val="Compact"/>
              <w:jc w:val="left"/>
            </w:pPr>
            <w:r>
              <w:t>76</w:t>
            </w:r>
          </w:p>
        </w:tc>
        <w:tc>
          <w:tcPr>
            <w:tcW w:w="0" w:type="auto"/>
          </w:tcPr>
          <w:p w:rsidR="0002076D" w:rsidRDefault="00874DF7" w:rsidP="002F0901">
            <w:pPr>
              <w:pStyle w:val="Compact"/>
              <w:jc w:val="left"/>
            </w:pPr>
            <w:r>
              <w:t>1</w:t>
            </w:r>
          </w:p>
        </w:tc>
        <w:tc>
          <w:tcPr>
            <w:tcW w:w="0" w:type="auto"/>
          </w:tcPr>
          <w:p w:rsidR="0002076D" w:rsidRDefault="00874DF7" w:rsidP="002F0901">
            <w:pPr>
              <w:pStyle w:val="Compact"/>
              <w:jc w:val="left"/>
            </w:pPr>
            <w:r>
              <w:t>655</w:t>
            </w:r>
          </w:p>
        </w:tc>
      </w:tr>
      <w:tr w:rsidR="0002076D">
        <w:tc>
          <w:tcPr>
            <w:tcW w:w="0" w:type="auto"/>
          </w:tcPr>
          <w:p w:rsidR="0002076D" w:rsidRDefault="00874DF7" w:rsidP="002F0901">
            <w:pPr>
              <w:pStyle w:val="Compact"/>
              <w:jc w:val="left"/>
            </w:pPr>
            <w:r>
              <w:t>B33</w:t>
            </w:r>
          </w:p>
        </w:tc>
        <w:tc>
          <w:tcPr>
            <w:tcW w:w="0" w:type="auto"/>
          </w:tcPr>
          <w:p w:rsidR="0002076D" w:rsidRDefault="00874DF7" w:rsidP="002F0901">
            <w:pPr>
              <w:pStyle w:val="Compact"/>
              <w:jc w:val="left"/>
            </w:pPr>
            <w:r>
              <w:t>Other viral diseases, not elsewhere classified</w:t>
            </w:r>
          </w:p>
        </w:tc>
        <w:tc>
          <w:tcPr>
            <w:tcW w:w="0" w:type="auto"/>
          </w:tcPr>
          <w:p w:rsidR="0002076D" w:rsidRDefault="00874DF7" w:rsidP="002F0901">
            <w:pPr>
              <w:pStyle w:val="Compact"/>
              <w:jc w:val="left"/>
            </w:pPr>
            <w:r>
              <w:t>32</w:t>
            </w:r>
          </w:p>
        </w:tc>
        <w:tc>
          <w:tcPr>
            <w:tcW w:w="0" w:type="auto"/>
          </w:tcPr>
          <w:p w:rsidR="0002076D" w:rsidRDefault="00874DF7" w:rsidP="002F0901">
            <w:pPr>
              <w:pStyle w:val="Compact"/>
              <w:jc w:val="left"/>
            </w:pPr>
            <w:r>
              <w:t>4</w:t>
            </w:r>
          </w:p>
        </w:tc>
        <w:tc>
          <w:tcPr>
            <w:tcW w:w="0" w:type="auto"/>
          </w:tcPr>
          <w:p w:rsidR="0002076D" w:rsidRDefault="00874DF7" w:rsidP="002F0901">
            <w:pPr>
              <w:pStyle w:val="Compact"/>
              <w:jc w:val="left"/>
            </w:pPr>
            <w:r>
              <w:t>106</w:t>
            </w:r>
          </w:p>
        </w:tc>
      </w:tr>
      <w:tr w:rsidR="0002076D">
        <w:tc>
          <w:tcPr>
            <w:tcW w:w="0" w:type="auto"/>
          </w:tcPr>
          <w:p w:rsidR="0002076D" w:rsidRDefault="00874DF7" w:rsidP="002F0901">
            <w:pPr>
              <w:pStyle w:val="Compact"/>
              <w:jc w:val="left"/>
            </w:pPr>
            <w:r>
              <w:t>B34</w:t>
            </w:r>
          </w:p>
        </w:tc>
        <w:tc>
          <w:tcPr>
            <w:tcW w:w="0" w:type="auto"/>
          </w:tcPr>
          <w:p w:rsidR="0002076D" w:rsidRDefault="00874DF7" w:rsidP="002F0901">
            <w:pPr>
              <w:pStyle w:val="Compact"/>
              <w:jc w:val="left"/>
            </w:pPr>
            <w:r>
              <w:t>Viral infection of unspecified site</w:t>
            </w:r>
          </w:p>
        </w:tc>
        <w:tc>
          <w:tcPr>
            <w:tcW w:w="0" w:type="auto"/>
          </w:tcPr>
          <w:p w:rsidR="0002076D" w:rsidRDefault="00874DF7" w:rsidP="002F0901">
            <w:pPr>
              <w:pStyle w:val="Compact"/>
              <w:jc w:val="left"/>
            </w:pPr>
            <w:r>
              <w:t>25,601</w:t>
            </w:r>
          </w:p>
        </w:tc>
        <w:tc>
          <w:tcPr>
            <w:tcW w:w="0" w:type="auto"/>
          </w:tcPr>
          <w:p w:rsidR="0002076D" w:rsidRDefault="00874DF7" w:rsidP="002F0901">
            <w:pPr>
              <w:pStyle w:val="Compact"/>
              <w:jc w:val="left"/>
            </w:pPr>
            <w:r>
              <w:t>528</w:t>
            </w:r>
          </w:p>
        </w:tc>
        <w:tc>
          <w:tcPr>
            <w:tcW w:w="0" w:type="auto"/>
          </w:tcPr>
          <w:p w:rsidR="0002076D" w:rsidRDefault="00874DF7" w:rsidP="002F0901">
            <w:pPr>
              <w:pStyle w:val="Compact"/>
              <w:jc w:val="left"/>
            </w:pPr>
            <w:r>
              <w:t>329,179</w:t>
            </w:r>
          </w:p>
        </w:tc>
      </w:tr>
      <w:tr w:rsidR="0002076D">
        <w:tc>
          <w:tcPr>
            <w:tcW w:w="0" w:type="auto"/>
          </w:tcPr>
          <w:p w:rsidR="0002076D" w:rsidRDefault="00874DF7" w:rsidP="002F0901">
            <w:pPr>
              <w:pStyle w:val="Compact"/>
              <w:jc w:val="left"/>
            </w:pPr>
            <w:r>
              <w:t>B95</w:t>
            </w:r>
          </w:p>
        </w:tc>
        <w:tc>
          <w:tcPr>
            <w:tcW w:w="0" w:type="auto"/>
          </w:tcPr>
          <w:p w:rsidR="0002076D" w:rsidRDefault="00874DF7" w:rsidP="002F0901">
            <w:pPr>
              <w:pStyle w:val="Compact"/>
              <w:jc w:val="left"/>
            </w:pPr>
            <w:r>
              <w:t>Streptococcus, Staphylococcus, and Enterococcus as the cause of diseases classified elsewhere</w:t>
            </w:r>
          </w:p>
        </w:tc>
        <w:tc>
          <w:tcPr>
            <w:tcW w:w="0" w:type="auto"/>
          </w:tcPr>
          <w:p w:rsidR="0002076D" w:rsidRDefault="00874DF7" w:rsidP="002F0901">
            <w:pPr>
              <w:pStyle w:val="Compact"/>
              <w:jc w:val="left"/>
            </w:pPr>
            <w:r>
              <w:t>12</w:t>
            </w:r>
          </w:p>
        </w:tc>
        <w:tc>
          <w:tcPr>
            <w:tcW w:w="0" w:type="auto"/>
          </w:tcPr>
          <w:p w:rsidR="0002076D" w:rsidRDefault="00874DF7" w:rsidP="002F0901">
            <w:pPr>
              <w:pStyle w:val="Compact"/>
              <w:jc w:val="left"/>
            </w:pPr>
            <w:r>
              <w:t>4</w:t>
            </w:r>
          </w:p>
        </w:tc>
        <w:tc>
          <w:tcPr>
            <w:tcW w:w="0" w:type="auto"/>
          </w:tcPr>
          <w:p w:rsidR="0002076D" w:rsidRDefault="00874DF7" w:rsidP="002F0901">
            <w:pPr>
              <w:pStyle w:val="Compact"/>
              <w:jc w:val="left"/>
            </w:pPr>
            <w:r>
              <w:t>40</w:t>
            </w:r>
          </w:p>
        </w:tc>
      </w:tr>
      <w:tr w:rsidR="0002076D">
        <w:tc>
          <w:tcPr>
            <w:tcW w:w="0" w:type="auto"/>
          </w:tcPr>
          <w:p w:rsidR="0002076D" w:rsidRDefault="00874DF7" w:rsidP="002F0901">
            <w:pPr>
              <w:pStyle w:val="Compact"/>
              <w:jc w:val="left"/>
            </w:pPr>
            <w:r>
              <w:t>B96</w:t>
            </w:r>
          </w:p>
        </w:tc>
        <w:tc>
          <w:tcPr>
            <w:tcW w:w="0" w:type="auto"/>
          </w:tcPr>
          <w:p w:rsidR="0002076D" w:rsidRDefault="00874DF7" w:rsidP="002F0901">
            <w:pPr>
              <w:pStyle w:val="Compact"/>
              <w:jc w:val="left"/>
            </w:pPr>
            <w:r>
              <w:t>Other bacterial agents as the cause of diseases classified elsewhere</w:t>
            </w:r>
          </w:p>
        </w:tc>
        <w:tc>
          <w:tcPr>
            <w:tcW w:w="0" w:type="auto"/>
          </w:tcPr>
          <w:p w:rsidR="0002076D" w:rsidRDefault="00874DF7" w:rsidP="002F0901">
            <w:pPr>
              <w:pStyle w:val="Compact"/>
              <w:jc w:val="left"/>
            </w:pPr>
            <w:r>
              <w:t>5</w:t>
            </w:r>
          </w:p>
        </w:tc>
        <w:tc>
          <w:tcPr>
            <w:tcW w:w="0" w:type="auto"/>
          </w:tcPr>
          <w:p w:rsidR="0002076D" w:rsidRDefault="00874DF7" w:rsidP="002F0901">
            <w:pPr>
              <w:pStyle w:val="Compact"/>
              <w:jc w:val="left"/>
            </w:pPr>
            <w:r>
              <w:t>7</w:t>
            </w:r>
          </w:p>
        </w:tc>
        <w:tc>
          <w:tcPr>
            <w:tcW w:w="0" w:type="auto"/>
          </w:tcPr>
          <w:p w:rsidR="0002076D" w:rsidRDefault="00874DF7" w:rsidP="002F0901">
            <w:pPr>
              <w:pStyle w:val="Compact"/>
              <w:jc w:val="left"/>
            </w:pPr>
            <w:r>
              <w:t>29</w:t>
            </w:r>
          </w:p>
        </w:tc>
      </w:tr>
      <w:tr w:rsidR="0002076D">
        <w:tc>
          <w:tcPr>
            <w:tcW w:w="0" w:type="auto"/>
          </w:tcPr>
          <w:p w:rsidR="0002076D" w:rsidRDefault="00874DF7" w:rsidP="002F0901">
            <w:pPr>
              <w:pStyle w:val="Compact"/>
              <w:jc w:val="left"/>
            </w:pPr>
            <w:r>
              <w:t>G00</w:t>
            </w:r>
          </w:p>
        </w:tc>
        <w:tc>
          <w:tcPr>
            <w:tcW w:w="0" w:type="auto"/>
          </w:tcPr>
          <w:p w:rsidR="0002076D" w:rsidRDefault="00874DF7" w:rsidP="002F0901">
            <w:pPr>
              <w:pStyle w:val="Compact"/>
              <w:jc w:val="left"/>
            </w:pPr>
            <w:r>
              <w:t>Bacterial meningitis,not elsewhere classified</w:t>
            </w:r>
          </w:p>
        </w:tc>
        <w:tc>
          <w:tcPr>
            <w:tcW w:w="0" w:type="auto"/>
          </w:tcPr>
          <w:p w:rsidR="0002076D" w:rsidRDefault="00874DF7" w:rsidP="002F0901">
            <w:pPr>
              <w:pStyle w:val="Compact"/>
              <w:jc w:val="left"/>
            </w:pPr>
            <w:r>
              <w:t>79</w:t>
            </w:r>
          </w:p>
        </w:tc>
        <w:tc>
          <w:tcPr>
            <w:tcW w:w="0" w:type="auto"/>
          </w:tcPr>
          <w:p w:rsidR="0002076D" w:rsidRDefault="00874DF7" w:rsidP="002F0901">
            <w:pPr>
              <w:pStyle w:val="Compact"/>
              <w:jc w:val="left"/>
            </w:pPr>
            <w:r>
              <w:t>60</w:t>
            </w:r>
          </w:p>
        </w:tc>
        <w:tc>
          <w:tcPr>
            <w:tcW w:w="0" w:type="auto"/>
          </w:tcPr>
          <w:p w:rsidR="0002076D" w:rsidRDefault="00874DF7" w:rsidP="002F0901">
            <w:pPr>
              <w:pStyle w:val="Compact"/>
              <w:jc w:val="left"/>
            </w:pPr>
            <w:r>
              <w:t>3</w:t>
            </w:r>
          </w:p>
        </w:tc>
      </w:tr>
      <w:tr w:rsidR="0002076D">
        <w:tc>
          <w:tcPr>
            <w:tcW w:w="0" w:type="auto"/>
          </w:tcPr>
          <w:p w:rsidR="0002076D" w:rsidRDefault="00874DF7" w:rsidP="002F0901">
            <w:pPr>
              <w:pStyle w:val="Compact"/>
              <w:jc w:val="left"/>
            </w:pPr>
            <w:r>
              <w:t>H65</w:t>
            </w:r>
          </w:p>
        </w:tc>
        <w:tc>
          <w:tcPr>
            <w:tcW w:w="0" w:type="auto"/>
          </w:tcPr>
          <w:p w:rsidR="0002076D" w:rsidRDefault="00874DF7" w:rsidP="002F0901">
            <w:pPr>
              <w:pStyle w:val="Compact"/>
              <w:jc w:val="left"/>
            </w:pPr>
            <w:r>
              <w:t>Nonsuppurative otitis media</w:t>
            </w:r>
          </w:p>
        </w:tc>
        <w:tc>
          <w:tcPr>
            <w:tcW w:w="0" w:type="auto"/>
          </w:tcPr>
          <w:p w:rsidR="0002076D" w:rsidRDefault="00874DF7" w:rsidP="002F0901">
            <w:pPr>
              <w:pStyle w:val="Compact"/>
              <w:jc w:val="left"/>
            </w:pPr>
            <w:r>
              <w:t>2,803</w:t>
            </w:r>
          </w:p>
        </w:tc>
        <w:tc>
          <w:tcPr>
            <w:tcW w:w="0" w:type="auto"/>
          </w:tcPr>
          <w:p w:rsidR="0002076D" w:rsidRDefault="00874DF7" w:rsidP="002F0901">
            <w:pPr>
              <w:pStyle w:val="Compact"/>
              <w:jc w:val="left"/>
            </w:pPr>
            <w:r>
              <w:t>75</w:t>
            </w:r>
          </w:p>
        </w:tc>
        <w:tc>
          <w:tcPr>
            <w:tcW w:w="0" w:type="auto"/>
          </w:tcPr>
          <w:p w:rsidR="0002076D" w:rsidRDefault="00874DF7" w:rsidP="002F0901">
            <w:pPr>
              <w:pStyle w:val="Compact"/>
              <w:jc w:val="left"/>
            </w:pPr>
            <w:r>
              <w:t>38,585</w:t>
            </w:r>
          </w:p>
        </w:tc>
      </w:tr>
      <w:tr w:rsidR="0002076D">
        <w:tc>
          <w:tcPr>
            <w:tcW w:w="0" w:type="auto"/>
          </w:tcPr>
          <w:p w:rsidR="0002076D" w:rsidRDefault="00874DF7" w:rsidP="002F0901">
            <w:pPr>
              <w:pStyle w:val="Compact"/>
              <w:jc w:val="left"/>
            </w:pPr>
            <w:r>
              <w:t>H66</w:t>
            </w:r>
          </w:p>
        </w:tc>
        <w:tc>
          <w:tcPr>
            <w:tcW w:w="0" w:type="auto"/>
          </w:tcPr>
          <w:p w:rsidR="0002076D" w:rsidRDefault="00874DF7" w:rsidP="002F0901">
            <w:pPr>
              <w:pStyle w:val="Compact"/>
              <w:jc w:val="left"/>
            </w:pPr>
            <w:r>
              <w:t>Suppurative and unspecified otitis media</w:t>
            </w:r>
          </w:p>
        </w:tc>
        <w:tc>
          <w:tcPr>
            <w:tcW w:w="0" w:type="auto"/>
          </w:tcPr>
          <w:p w:rsidR="0002076D" w:rsidRDefault="00874DF7" w:rsidP="002F0901">
            <w:pPr>
              <w:pStyle w:val="Compact"/>
              <w:jc w:val="left"/>
            </w:pPr>
            <w:r>
              <w:t>11,647</w:t>
            </w:r>
          </w:p>
        </w:tc>
        <w:tc>
          <w:tcPr>
            <w:tcW w:w="0" w:type="auto"/>
          </w:tcPr>
          <w:p w:rsidR="0002076D" w:rsidRDefault="00874DF7" w:rsidP="002F0901">
            <w:pPr>
              <w:pStyle w:val="Compact"/>
              <w:jc w:val="left"/>
            </w:pPr>
            <w:r>
              <w:t>244</w:t>
            </w:r>
          </w:p>
        </w:tc>
        <w:tc>
          <w:tcPr>
            <w:tcW w:w="0" w:type="auto"/>
          </w:tcPr>
          <w:p w:rsidR="0002076D" w:rsidRDefault="00874DF7" w:rsidP="002F0901">
            <w:pPr>
              <w:pStyle w:val="Compact"/>
              <w:jc w:val="left"/>
            </w:pPr>
            <w:r>
              <w:t>160,086</w:t>
            </w:r>
          </w:p>
        </w:tc>
      </w:tr>
      <w:tr w:rsidR="0002076D">
        <w:tc>
          <w:tcPr>
            <w:tcW w:w="0" w:type="auto"/>
          </w:tcPr>
          <w:p w:rsidR="0002076D" w:rsidRDefault="00874DF7" w:rsidP="002F0901">
            <w:pPr>
              <w:pStyle w:val="Compact"/>
              <w:jc w:val="left"/>
            </w:pPr>
            <w:r>
              <w:t>H70</w:t>
            </w:r>
          </w:p>
        </w:tc>
        <w:tc>
          <w:tcPr>
            <w:tcW w:w="0" w:type="auto"/>
          </w:tcPr>
          <w:p w:rsidR="0002076D" w:rsidRDefault="00874DF7" w:rsidP="002F0901">
            <w:pPr>
              <w:pStyle w:val="Compact"/>
              <w:jc w:val="left"/>
            </w:pPr>
            <w:r>
              <w:t>Mastoiditis and related conditions</w:t>
            </w:r>
          </w:p>
        </w:tc>
        <w:tc>
          <w:tcPr>
            <w:tcW w:w="0" w:type="auto"/>
          </w:tcPr>
          <w:p w:rsidR="0002076D" w:rsidRDefault="00874DF7" w:rsidP="002F0901">
            <w:pPr>
              <w:pStyle w:val="Compact"/>
              <w:jc w:val="left"/>
            </w:pPr>
            <w:r>
              <w:t>164</w:t>
            </w:r>
          </w:p>
        </w:tc>
        <w:tc>
          <w:tcPr>
            <w:tcW w:w="0" w:type="auto"/>
          </w:tcPr>
          <w:p w:rsidR="0002076D" w:rsidRDefault="00874DF7" w:rsidP="002F0901">
            <w:pPr>
              <w:pStyle w:val="Compact"/>
              <w:jc w:val="left"/>
            </w:pPr>
            <w:r>
              <w:t>86</w:t>
            </w:r>
          </w:p>
        </w:tc>
        <w:tc>
          <w:tcPr>
            <w:tcW w:w="0" w:type="auto"/>
          </w:tcPr>
          <w:p w:rsidR="0002076D" w:rsidRDefault="00874DF7" w:rsidP="002F0901">
            <w:pPr>
              <w:pStyle w:val="Compact"/>
              <w:jc w:val="left"/>
            </w:pPr>
            <w:r>
              <w:t>259</w:t>
            </w:r>
          </w:p>
        </w:tc>
      </w:tr>
      <w:tr w:rsidR="0002076D">
        <w:tc>
          <w:tcPr>
            <w:tcW w:w="0" w:type="auto"/>
          </w:tcPr>
          <w:p w:rsidR="0002076D" w:rsidRDefault="00874DF7" w:rsidP="002F0901">
            <w:pPr>
              <w:pStyle w:val="Compact"/>
              <w:jc w:val="left"/>
            </w:pPr>
            <w:r>
              <w:t>H72</w:t>
            </w:r>
          </w:p>
        </w:tc>
        <w:tc>
          <w:tcPr>
            <w:tcW w:w="0" w:type="auto"/>
          </w:tcPr>
          <w:p w:rsidR="0002076D" w:rsidRDefault="00874DF7" w:rsidP="002F0901">
            <w:pPr>
              <w:pStyle w:val="Compact"/>
              <w:jc w:val="left"/>
            </w:pPr>
            <w:r>
              <w:t>Perforation of tympanic membrane</w:t>
            </w:r>
          </w:p>
        </w:tc>
        <w:tc>
          <w:tcPr>
            <w:tcW w:w="0" w:type="auto"/>
          </w:tcPr>
          <w:p w:rsidR="0002076D" w:rsidRDefault="00874DF7" w:rsidP="002F0901">
            <w:pPr>
              <w:pStyle w:val="Compact"/>
              <w:jc w:val="left"/>
            </w:pPr>
            <w:r>
              <w:t>1,270</w:t>
            </w:r>
          </w:p>
        </w:tc>
        <w:tc>
          <w:tcPr>
            <w:tcW w:w="0" w:type="auto"/>
          </w:tcPr>
          <w:p w:rsidR="0002076D" w:rsidRDefault="00874DF7" w:rsidP="002F0901">
            <w:pPr>
              <w:pStyle w:val="Compact"/>
              <w:jc w:val="left"/>
            </w:pPr>
            <w:r>
              <w:t>233</w:t>
            </w:r>
          </w:p>
        </w:tc>
        <w:tc>
          <w:tcPr>
            <w:tcW w:w="0" w:type="auto"/>
          </w:tcPr>
          <w:p w:rsidR="0002076D" w:rsidRDefault="00874DF7" w:rsidP="002F0901">
            <w:pPr>
              <w:pStyle w:val="Compact"/>
              <w:jc w:val="left"/>
            </w:pPr>
            <w:r>
              <w:t>1,947</w:t>
            </w:r>
          </w:p>
        </w:tc>
      </w:tr>
      <w:tr w:rsidR="0002076D">
        <w:tc>
          <w:tcPr>
            <w:tcW w:w="0" w:type="auto"/>
          </w:tcPr>
          <w:p w:rsidR="0002076D" w:rsidRDefault="00874DF7" w:rsidP="002F0901">
            <w:pPr>
              <w:pStyle w:val="Compact"/>
              <w:jc w:val="left"/>
            </w:pPr>
            <w:r>
              <w:t>H73</w:t>
            </w:r>
          </w:p>
        </w:tc>
        <w:tc>
          <w:tcPr>
            <w:tcW w:w="0" w:type="auto"/>
          </w:tcPr>
          <w:p w:rsidR="0002076D" w:rsidRDefault="00874DF7" w:rsidP="002F0901">
            <w:pPr>
              <w:pStyle w:val="Compact"/>
              <w:jc w:val="left"/>
            </w:pPr>
            <w:r>
              <w:t>Other disorders of tympanic membrane</w:t>
            </w:r>
          </w:p>
        </w:tc>
        <w:tc>
          <w:tcPr>
            <w:tcW w:w="0" w:type="auto"/>
          </w:tcPr>
          <w:p w:rsidR="0002076D" w:rsidRDefault="00874DF7" w:rsidP="002F0901">
            <w:pPr>
              <w:pStyle w:val="Compact"/>
              <w:jc w:val="left"/>
            </w:pPr>
            <w:r>
              <w:t>67</w:t>
            </w:r>
          </w:p>
        </w:tc>
        <w:tc>
          <w:tcPr>
            <w:tcW w:w="0" w:type="auto"/>
          </w:tcPr>
          <w:p w:rsidR="0002076D" w:rsidRDefault="00874DF7" w:rsidP="002F0901">
            <w:pPr>
              <w:pStyle w:val="Compact"/>
              <w:jc w:val="left"/>
            </w:pPr>
            <w:r>
              <w:t>3</w:t>
            </w:r>
          </w:p>
        </w:tc>
        <w:tc>
          <w:tcPr>
            <w:tcW w:w="0" w:type="auto"/>
          </w:tcPr>
          <w:p w:rsidR="0002076D" w:rsidRDefault="00874DF7" w:rsidP="002F0901">
            <w:pPr>
              <w:pStyle w:val="Compact"/>
              <w:jc w:val="left"/>
            </w:pPr>
            <w:r>
              <w:t>727</w:t>
            </w:r>
          </w:p>
        </w:tc>
      </w:tr>
      <w:tr w:rsidR="0002076D">
        <w:tc>
          <w:tcPr>
            <w:tcW w:w="0" w:type="auto"/>
          </w:tcPr>
          <w:p w:rsidR="0002076D" w:rsidRDefault="00874DF7" w:rsidP="002F0901">
            <w:pPr>
              <w:pStyle w:val="Compact"/>
              <w:jc w:val="left"/>
            </w:pPr>
            <w:r>
              <w:t>J00</w:t>
            </w:r>
          </w:p>
        </w:tc>
        <w:tc>
          <w:tcPr>
            <w:tcW w:w="0" w:type="auto"/>
          </w:tcPr>
          <w:p w:rsidR="0002076D" w:rsidRDefault="00874DF7" w:rsidP="002F0901">
            <w:pPr>
              <w:pStyle w:val="Compact"/>
              <w:jc w:val="left"/>
            </w:pPr>
            <w:r>
              <w:t>Acute nasopharyngitis [common cold]</w:t>
            </w:r>
          </w:p>
        </w:tc>
        <w:tc>
          <w:tcPr>
            <w:tcW w:w="0" w:type="auto"/>
          </w:tcPr>
          <w:p w:rsidR="0002076D" w:rsidRDefault="00874DF7" w:rsidP="002F0901">
            <w:pPr>
              <w:pStyle w:val="Compact"/>
              <w:jc w:val="left"/>
            </w:pPr>
            <w:r>
              <w:t>3,525</w:t>
            </w:r>
          </w:p>
        </w:tc>
        <w:tc>
          <w:tcPr>
            <w:tcW w:w="0" w:type="auto"/>
          </w:tcPr>
          <w:p w:rsidR="0002076D" w:rsidRDefault="00874DF7" w:rsidP="002F0901">
            <w:pPr>
              <w:pStyle w:val="Compact"/>
              <w:jc w:val="left"/>
            </w:pPr>
            <w:r>
              <w:t>49</w:t>
            </w:r>
          </w:p>
        </w:tc>
        <w:tc>
          <w:tcPr>
            <w:tcW w:w="0" w:type="auto"/>
          </w:tcPr>
          <w:p w:rsidR="0002076D" w:rsidRDefault="00874DF7" w:rsidP="002F0901">
            <w:pPr>
              <w:pStyle w:val="Compact"/>
              <w:jc w:val="left"/>
            </w:pPr>
            <w:r>
              <w:t>124,984</w:t>
            </w:r>
          </w:p>
        </w:tc>
      </w:tr>
      <w:tr w:rsidR="0002076D">
        <w:tc>
          <w:tcPr>
            <w:tcW w:w="0" w:type="auto"/>
          </w:tcPr>
          <w:p w:rsidR="0002076D" w:rsidRDefault="00874DF7" w:rsidP="002F0901">
            <w:pPr>
              <w:pStyle w:val="Compact"/>
              <w:jc w:val="left"/>
            </w:pPr>
            <w:r>
              <w:t>J01</w:t>
            </w:r>
          </w:p>
        </w:tc>
        <w:tc>
          <w:tcPr>
            <w:tcW w:w="0" w:type="auto"/>
          </w:tcPr>
          <w:p w:rsidR="0002076D" w:rsidRDefault="00874DF7" w:rsidP="002F0901">
            <w:pPr>
              <w:pStyle w:val="Compact"/>
              <w:jc w:val="left"/>
            </w:pPr>
            <w:r>
              <w:t>Acute sinusitis</w:t>
            </w:r>
          </w:p>
        </w:tc>
        <w:tc>
          <w:tcPr>
            <w:tcW w:w="0" w:type="auto"/>
          </w:tcPr>
          <w:p w:rsidR="0002076D" w:rsidRDefault="00874DF7" w:rsidP="002F0901">
            <w:pPr>
              <w:pStyle w:val="Compact"/>
              <w:jc w:val="left"/>
            </w:pPr>
            <w:r>
              <w:t>4,625</w:t>
            </w:r>
          </w:p>
        </w:tc>
        <w:tc>
          <w:tcPr>
            <w:tcW w:w="0" w:type="auto"/>
          </w:tcPr>
          <w:p w:rsidR="0002076D" w:rsidRDefault="00874DF7" w:rsidP="002F0901">
            <w:pPr>
              <w:pStyle w:val="Compact"/>
              <w:jc w:val="left"/>
            </w:pPr>
            <w:r>
              <w:t>113</w:t>
            </w:r>
          </w:p>
        </w:tc>
        <w:tc>
          <w:tcPr>
            <w:tcW w:w="0" w:type="auto"/>
          </w:tcPr>
          <w:p w:rsidR="0002076D" w:rsidRDefault="00874DF7" w:rsidP="002F0901">
            <w:pPr>
              <w:pStyle w:val="Compact"/>
              <w:jc w:val="left"/>
            </w:pPr>
            <w:r>
              <w:t>152,076</w:t>
            </w:r>
          </w:p>
        </w:tc>
      </w:tr>
      <w:tr w:rsidR="0002076D">
        <w:tc>
          <w:tcPr>
            <w:tcW w:w="0" w:type="auto"/>
          </w:tcPr>
          <w:p w:rsidR="0002076D" w:rsidRDefault="00874DF7" w:rsidP="002F0901">
            <w:pPr>
              <w:pStyle w:val="Compact"/>
              <w:jc w:val="left"/>
            </w:pPr>
            <w:r>
              <w:t>J02</w:t>
            </w:r>
          </w:p>
        </w:tc>
        <w:tc>
          <w:tcPr>
            <w:tcW w:w="0" w:type="auto"/>
          </w:tcPr>
          <w:p w:rsidR="0002076D" w:rsidRDefault="00874DF7" w:rsidP="002F0901">
            <w:pPr>
              <w:pStyle w:val="Compact"/>
              <w:jc w:val="left"/>
            </w:pPr>
            <w:r>
              <w:t>Acute pharyngitis</w:t>
            </w:r>
          </w:p>
        </w:tc>
        <w:tc>
          <w:tcPr>
            <w:tcW w:w="0" w:type="auto"/>
          </w:tcPr>
          <w:p w:rsidR="0002076D" w:rsidRDefault="00874DF7" w:rsidP="002F0901">
            <w:pPr>
              <w:pStyle w:val="Compact"/>
              <w:jc w:val="left"/>
            </w:pPr>
            <w:r>
              <w:t>1,869</w:t>
            </w:r>
          </w:p>
        </w:tc>
        <w:tc>
          <w:tcPr>
            <w:tcW w:w="0" w:type="auto"/>
          </w:tcPr>
          <w:p w:rsidR="0002076D" w:rsidRDefault="00874DF7" w:rsidP="002F0901">
            <w:pPr>
              <w:pStyle w:val="Compact"/>
              <w:jc w:val="left"/>
            </w:pPr>
            <w:r>
              <w:t>44</w:t>
            </w:r>
          </w:p>
        </w:tc>
        <w:tc>
          <w:tcPr>
            <w:tcW w:w="0" w:type="auto"/>
          </w:tcPr>
          <w:p w:rsidR="0002076D" w:rsidRDefault="00874DF7" w:rsidP="002F0901">
            <w:pPr>
              <w:pStyle w:val="Compact"/>
              <w:jc w:val="left"/>
            </w:pPr>
            <w:r>
              <w:t>124,874</w:t>
            </w:r>
          </w:p>
        </w:tc>
      </w:tr>
      <w:tr w:rsidR="0002076D">
        <w:tc>
          <w:tcPr>
            <w:tcW w:w="0" w:type="auto"/>
          </w:tcPr>
          <w:p w:rsidR="0002076D" w:rsidRDefault="00874DF7" w:rsidP="002F0901">
            <w:pPr>
              <w:pStyle w:val="Compact"/>
              <w:jc w:val="left"/>
            </w:pPr>
            <w:r>
              <w:t>J03</w:t>
            </w:r>
          </w:p>
        </w:tc>
        <w:tc>
          <w:tcPr>
            <w:tcW w:w="0" w:type="auto"/>
          </w:tcPr>
          <w:p w:rsidR="0002076D" w:rsidRDefault="00874DF7" w:rsidP="002F0901">
            <w:pPr>
              <w:pStyle w:val="Compact"/>
              <w:jc w:val="left"/>
            </w:pPr>
            <w:r>
              <w:t>Acute tonsillitis</w:t>
            </w:r>
          </w:p>
        </w:tc>
        <w:tc>
          <w:tcPr>
            <w:tcW w:w="0" w:type="auto"/>
          </w:tcPr>
          <w:p w:rsidR="0002076D" w:rsidRDefault="00874DF7" w:rsidP="002F0901">
            <w:pPr>
              <w:pStyle w:val="Compact"/>
              <w:jc w:val="left"/>
            </w:pPr>
            <w:r>
              <w:t>5,019</w:t>
            </w:r>
          </w:p>
        </w:tc>
        <w:tc>
          <w:tcPr>
            <w:tcW w:w="0" w:type="auto"/>
          </w:tcPr>
          <w:p w:rsidR="0002076D" w:rsidRDefault="00874DF7" w:rsidP="002F0901">
            <w:pPr>
              <w:pStyle w:val="Compact"/>
              <w:jc w:val="left"/>
            </w:pPr>
            <w:r>
              <w:t>213</w:t>
            </w:r>
          </w:p>
        </w:tc>
        <w:tc>
          <w:tcPr>
            <w:tcW w:w="0" w:type="auto"/>
          </w:tcPr>
          <w:p w:rsidR="0002076D" w:rsidRDefault="00874DF7" w:rsidP="002F0901">
            <w:pPr>
              <w:pStyle w:val="Compact"/>
              <w:jc w:val="left"/>
            </w:pPr>
            <w:r>
              <w:t>106,491</w:t>
            </w:r>
          </w:p>
        </w:tc>
      </w:tr>
      <w:tr w:rsidR="0002076D">
        <w:tc>
          <w:tcPr>
            <w:tcW w:w="0" w:type="auto"/>
          </w:tcPr>
          <w:p w:rsidR="0002076D" w:rsidRDefault="00874DF7" w:rsidP="002F0901">
            <w:pPr>
              <w:pStyle w:val="Compact"/>
              <w:jc w:val="left"/>
            </w:pPr>
            <w:r>
              <w:t>J04</w:t>
            </w:r>
          </w:p>
        </w:tc>
        <w:tc>
          <w:tcPr>
            <w:tcW w:w="0" w:type="auto"/>
          </w:tcPr>
          <w:p w:rsidR="0002076D" w:rsidRDefault="00874DF7" w:rsidP="002F0901">
            <w:pPr>
              <w:pStyle w:val="Compact"/>
              <w:jc w:val="left"/>
            </w:pPr>
            <w:r>
              <w:t>Acute laryngitis and tracheitis</w:t>
            </w:r>
          </w:p>
        </w:tc>
        <w:tc>
          <w:tcPr>
            <w:tcW w:w="0" w:type="auto"/>
          </w:tcPr>
          <w:p w:rsidR="0002076D" w:rsidRDefault="00874DF7" w:rsidP="002F0901">
            <w:pPr>
              <w:pStyle w:val="Compact"/>
              <w:jc w:val="left"/>
            </w:pPr>
            <w:r>
              <w:t>983</w:t>
            </w:r>
          </w:p>
        </w:tc>
        <w:tc>
          <w:tcPr>
            <w:tcW w:w="0" w:type="auto"/>
          </w:tcPr>
          <w:p w:rsidR="0002076D" w:rsidRDefault="00874DF7" w:rsidP="002F0901">
            <w:pPr>
              <w:pStyle w:val="Compact"/>
              <w:jc w:val="left"/>
            </w:pPr>
            <w:r>
              <w:t>38</w:t>
            </w:r>
          </w:p>
        </w:tc>
        <w:tc>
          <w:tcPr>
            <w:tcW w:w="0" w:type="auto"/>
          </w:tcPr>
          <w:p w:rsidR="0002076D" w:rsidRDefault="00874DF7" w:rsidP="002F0901">
            <w:pPr>
              <w:pStyle w:val="Compact"/>
              <w:jc w:val="left"/>
            </w:pPr>
            <w:r>
              <w:t>19,288</w:t>
            </w:r>
          </w:p>
        </w:tc>
      </w:tr>
      <w:tr w:rsidR="0002076D">
        <w:tc>
          <w:tcPr>
            <w:tcW w:w="0" w:type="auto"/>
          </w:tcPr>
          <w:p w:rsidR="0002076D" w:rsidRDefault="00874DF7" w:rsidP="002F0901">
            <w:pPr>
              <w:pStyle w:val="Compact"/>
              <w:jc w:val="left"/>
            </w:pPr>
            <w:r>
              <w:t>J05</w:t>
            </w:r>
          </w:p>
        </w:tc>
        <w:tc>
          <w:tcPr>
            <w:tcW w:w="0" w:type="auto"/>
          </w:tcPr>
          <w:p w:rsidR="0002076D" w:rsidRDefault="00874DF7" w:rsidP="002F0901">
            <w:pPr>
              <w:pStyle w:val="Compact"/>
              <w:jc w:val="left"/>
            </w:pPr>
            <w:r>
              <w:t>Acute obstructive laryngitis [croup] and epiglottitis</w:t>
            </w:r>
          </w:p>
        </w:tc>
        <w:tc>
          <w:tcPr>
            <w:tcW w:w="0" w:type="auto"/>
          </w:tcPr>
          <w:p w:rsidR="0002076D" w:rsidRDefault="00874DF7" w:rsidP="002F0901">
            <w:pPr>
              <w:pStyle w:val="Compact"/>
              <w:jc w:val="left"/>
            </w:pPr>
            <w:r>
              <w:t>2,738</w:t>
            </w:r>
          </w:p>
        </w:tc>
        <w:tc>
          <w:tcPr>
            <w:tcW w:w="0" w:type="auto"/>
          </w:tcPr>
          <w:p w:rsidR="0002076D" w:rsidRDefault="00874DF7" w:rsidP="002F0901">
            <w:pPr>
              <w:pStyle w:val="Compact"/>
              <w:jc w:val="left"/>
            </w:pPr>
            <w:r>
              <w:t>40</w:t>
            </w:r>
          </w:p>
        </w:tc>
        <w:tc>
          <w:tcPr>
            <w:tcW w:w="0" w:type="auto"/>
          </w:tcPr>
          <w:p w:rsidR="0002076D" w:rsidRDefault="00874DF7" w:rsidP="002F0901">
            <w:pPr>
              <w:pStyle w:val="Compact"/>
              <w:jc w:val="left"/>
            </w:pPr>
            <w:r>
              <w:t>3,148</w:t>
            </w:r>
          </w:p>
        </w:tc>
      </w:tr>
      <w:tr w:rsidR="0002076D">
        <w:tc>
          <w:tcPr>
            <w:tcW w:w="0" w:type="auto"/>
          </w:tcPr>
          <w:p w:rsidR="0002076D" w:rsidRDefault="00874DF7" w:rsidP="002F0901">
            <w:pPr>
              <w:pStyle w:val="Compact"/>
              <w:jc w:val="left"/>
            </w:pPr>
            <w:r>
              <w:t>J06</w:t>
            </w:r>
          </w:p>
        </w:tc>
        <w:tc>
          <w:tcPr>
            <w:tcW w:w="0" w:type="auto"/>
          </w:tcPr>
          <w:p w:rsidR="0002076D" w:rsidRDefault="00874DF7" w:rsidP="002F0901">
            <w:pPr>
              <w:pStyle w:val="Compact"/>
              <w:jc w:val="left"/>
            </w:pPr>
            <w:r>
              <w:t xml:space="preserve">Acute upper respiratory infections of multiple </w:t>
            </w:r>
            <w:r>
              <w:lastRenderedPageBreak/>
              <w:t>and unspecified sites</w:t>
            </w:r>
          </w:p>
        </w:tc>
        <w:tc>
          <w:tcPr>
            <w:tcW w:w="0" w:type="auto"/>
          </w:tcPr>
          <w:p w:rsidR="0002076D" w:rsidRDefault="00874DF7" w:rsidP="002F0901">
            <w:pPr>
              <w:pStyle w:val="Compact"/>
              <w:jc w:val="left"/>
            </w:pPr>
            <w:r>
              <w:lastRenderedPageBreak/>
              <w:t>3,649</w:t>
            </w:r>
          </w:p>
        </w:tc>
        <w:tc>
          <w:tcPr>
            <w:tcW w:w="0" w:type="auto"/>
          </w:tcPr>
          <w:p w:rsidR="0002076D" w:rsidRDefault="00874DF7" w:rsidP="002F0901">
            <w:pPr>
              <w:pStyle w:val="Compact"/>
              <w:jc w:val="left"/>
            </w:pPr>
            <w:r>
              <w:t>94</w:t>
            </w:r>
          </w:p>
        </w:tc>
        <w:tc>
          <w:tcPr>
            <w:tcW w:w="0" w:type="auto"/>
          </w:tcPr>
          <w:p w:rsidR="0002076D" w:rsidRDefault="00874DF7" w:rsidP="002F0901">
            <w:pPr>
              <w:pStyle w:val="Compact"/>
              <w:jc w:val="left"/>
            </w:pPr>
            <w:r>
              <w:t>110,236</w:t>
            </w:r>
          </w:p>
        </w:tc>
      </w:tr>
      <w:tr w:rsidR="0002076D">
        <w:tc>
          <w:tcPr>
            <w:tcW w:w="0" w:type="auto"/>
          </w:tcPr>
          <w:p w:rsidR="0002076D" w:rsidRDefault="00874DF7" w:rsidP="002F0901">
            <w:pPr>
              <w:pStyle w:val="Compact"/>
              <w:jc w:val="left"/>
            </w:pPr>
            <w:r>
              <w:lastRenderedPageBreak/>
              <w:t>J09</w:t>
            </w:r>
          </w:p>
        </w:tc>
        <w:tc>
          <w:tcPr>
            <w:tcW w:w="0" w:type="auto"/>
          </w:tcPr>
          <w:p w:rsidR="0002076D" w:rsidRDefault="00874DF7" w:rsidP="002F0901">
            <w:pPr>
              <w:pStyle w:val="Compact"/>
              <w:jc w:val="left"/>
            </w:pPr>
            <w:r>
              <w:t>Influenza due to certain identified influenza viruses</w:t>
            </w:r>
          </w:p>
        </w:tc>
        <w:tc>
          <w:tcPr>
            <w:tcW w:w="0" w:type="auto"/>
          </w:tcPr>
          <w:p w:rsidR="0002076D" w:rsidRDefault="00874DF7" w:rsidP="002F0901">
            <w:pPr>
              <w:pStyle w:val="Compact"/>
              <w:jc w:val="left"/>
            </w:pPr>
            <w:r>
              <w:t>250</w:t>
            </w:r>
          </w:p>
        </w:tc>
        <w:tc>
          <w:tcPr>
            <w:tcW w:w="0" w:type="auto"/>
          </w:tcPr>
          <w:p w:rsidR="0002076D" w:rsidRDefault="00874DF7" w:rsidP="002F0901">
            <w:pPr>
              <w:pStyle w:val="Compact"/>
              <w:jc w:val="left"/>
            </w:pPr>
            <w:r>
              <w:t>185</w:t>
            </w:r>
          </w:p>
        </w:tc>
        <w:tc>
          <w:tcPr>
            <w:tcW w:w="0" w:type="auto"/>
          </w:tcPr>
          <w:p w:rsidR="0002076D" w:rsidRDefault="00874DF7" w:rsidP="002F0901">
            <w:pPr>
              <w:pStyle w:val="Compact"/>
              <w:jc w:val="left"/>
            </w:pPr>
            <w:r>
              <w:t>9</w:t>
            </w:r>
          </w:p>
        </w:tc>
      </w:tr>
      <w:tr w:rsidR="0002076D">
        <w:tc>
          <w:tcPr>
            <w:tcW w:w="0" w:type="auto"/>
          </w:tcPr>
          <w:p w:rsidR="0002076D" w:rsidRDefault="00874DF7" w:rsidP="002F0901">
            <w:pPr>
              <w:pStyle w:val="Compact"/>
              <w:jc w:val="left"/>
            </w:pPr>
            <w:r>
              <w:t>J10</w:t>
            </w:r>
          </w:p>
        </w:tc>
        <w:tc>
          <w:tcPr>
            <w:tcW w:w="0" w:type="auto"/>
          </w:tcPr>
          <w:p w:rsidR="0002076D" w:rsidRDefault="00874DF7" w:rsidP="002F0901">
            <w:pPr>
              <w:pStyle w:val="Compact"/>
              <w:jc w:val="left"/>
            </w:pPr>
            <w:r>
              <w:t>Influenza due to other identified influenza virus</w:t>
            </w:r>
          </w:p>
        </w:tc>
        <w:tc>
          <w:tcPr>
            <w:tcW w:w="0" w:type="auto"/>
          </w:tcPr>
          <w:p w:rsidR="0002076D" w:rsidRDefault="00874DF7" w:rsidP="002F0901">
            <w:pPr>
              <w:pStyle w:val="Compact"/>
              <w:jc w:val="left"/>
            </w:pPr>
            <w:r>
              <w:t>282</w:t>
            </w:r>
          </w:p>
        </w:tc>
        <w:tc>
          <w:tcPr>
            <w:tcW w:w="0" w:type="auto"/>
          </w:tcPr>
          <w:p w:rsidR="0002076D" w:rsidRDefault="00874DF7" w:rsidP="002F0901">
            <w:pPr>
              <w:pStyle w:val="Compact"/>
              <w:jc w:val="left"/>
            </w:pPr>
            <w:r>
              <w:t>151</w:t>
            </w:r>
          </w:p>
        </w:tc>
        <w:tc>
          <w:tcPr>
            <w:tcW w:w="0" w:type="auto"/>
          </w:tcPr>
          <w:p w:rsidR="0002076D" w:rsidRDefault="00874DF7" w:rsidP="002F0901">
            <w:pPr>
              <w:pStyle w:val="Compact"/>
              <w:jc w:val="left"/>
            </w:pPr>
            <w:r>
              <w:t>699</w:t>
            </w:r>
          </w:p>
        </w:tc>
      </w:tr>
      <w:tr w:rsidR="0002076D">
        <w:tc>
          <w:tcPr>
            <w:tcW w:w="0" w:type="auto"/>
          </w:tcPr>
          <w:p w:rsidR="0002076D" w:rsidRDefault="00874DF7" w:rsidP="002F0901">
            <w:pPr>
              <w:pStyle w:val="Compact"/>
              <w:jc w:val="left"/>
            </w:pPr>
            <w:r>
              <w:t>J11</w:t>
            </w:r>
          </w:p>
        </w:tc>
        <w:tc>
          <w:tcPr>
            <w:tcW w:w="0" w:type="auto"/>
          </w:tcPr>
          <w:p w:rsidR="0002076D" w:rsidRDefault="00874DF7" w:rsidP="002F0901">
            <w:pPr>
              <w:pStyle w:val="Compact"/>
              <w:jc w:val="left"/>
            </w:pPr>
            <w:r>
              <w:t>Influenza due to unidentified influenza virus</w:t>
            </w:r>
          </w:p>
        </w:tc>
        <w:tc>
          <w:tcPr>
            <w:tcW w:w="0" w:type="auto"/>
          </w:tcPr>
          <w:p w:rsidR="0002076D" w:rsidRDefault="00874DF7" w:rsidP="002F0901">
            <w:pPr>
              <w:pStyle w:val="Compact"/>
              <w:jc w:val="left"/>
            </w:pPr>
            <w:r>
              <w:t>1,003</w:t>
            </w:r>
          </w:p>
        </w:tc>
        <w:tc>
          <w:tcPr>
            <w:tcW w:w="0" w:type="auto"/>
          </w:tcPr>
          <w:p w:rsidR="0002076D" w:rsidRDefault="00874DF7" w:rsidP="002F0901">
            <w:pPr>
              <w:pStyle w:val="Compact"/>
              <w:jc w:val="left"/>
            </w:pPr>
            <w:r>
              <w:t>77</w:t>
            </w:r>
          </w:p>
        </w:tc>
        <w:tc>
          <w:tcPr>
            <w:tcW w:w="0" w:type="auto"/>
          </w:tcPr>
          <w:p w:rsidR="0002076D" w:rsidRDefault="00874DF7" w:rsidP="002F0901">
            <w:pPr>
              <w:pStyle w:val="Compact"/>
              <w:jc w:val="left"/>
            </w:pPr>
            <w:r>
              <w:t>34,949</w:t>
            </w:r>
          </w:p>
        </w:tc>
      </w:tr>
      <w:tr w:rsidR="0002076D">
        <w:tc>
          <w:tcPr>
            <w:tcW w:w="0" w:type="auto"/>
          </w:tcPr>
          <w:p w:rsidR="0002076D" w:rsidRDefault="00874DF7" w:rsidP="002F0901">
            <w:pPr>
              <w:pStyle w:val="Compact"/>
              <w:jc w:val="left"/>
            </w:pPr>
            <w:r>
              <w:t>J12</w:t>
            </w:r>
          </w:p>
        </w:tc>
        <w:tc>
          <w:tcPr>
            <w:tcW w:w="0" w:type="auto"/>
          </w:tcPr>
          <w:p w:rsidR="0002076D" w:rsidRDefault="00874DF7" w:rsidP="002F0901">
            <w:pPr>
              <w:pStyle w:val="Compact"/>
              <w:jc w:val="left"/>
            </w:pPr>
            <w:r>
              <w:t>Viral pneumonia, not elsewhere classified</w:t>
            </w:r>
          </w:p>
        </w:tc>
        <w:tc>
          <w:tcPr>
            <w:tcW w:w="0" w:type="auto"/>
          </w:tcPr>
          <w:p w:rsidR="0002076D" w:rsidRDefault="00874DF7" w:rsidP="002F0901">
            <w:pPr>
              <w:pStyle w:val="Compact"/>
              <w:jc w:val="left"/>
            </w:pPr>
            <w:r>
              <w:t>206</w:t>
            </w:r>
          </w:p>
        </w:tc>
        <w:tc>
          <w:tcPr>
            <w:tcW w:w="0" w:type="auto"/>
          </w:tcPr>
          <w:p w:rsidR="0002076D" w:rsidRDefault="00874DF7" w:rsidP="002F0901">
            <w:pPr>
              <w:pStyle w:val="Compact"/>
              <w:jc w:val="left"/>
            </w:pPr>
            <w:r>
              <w:t>189</w:t>
            </w:r>
          </w:p>
        </w:tc>
        <w:tc>
          <w:tcPr>
            <w:tcW w:w="0" w:type="auto"/>
          </w:tcPr>
          <w:p w:rsidR="0002076D" w:rsidRDefault="00874DF7" w:rsidP="002F0901">
            <w:pPr>
              <w:pStyle w:val="Compact"/>
              <w:jc w:val="left"/>
            </w:pPr>
            <w:r>
              <w:t>189</w:t>
            </w:r>
          </w:p>
        </w:tc>
      </w:tr>
      <w:tr w:rsidR="0002076D">
        <w:tc>
          <w:tcPr>
            <w:tcW w:w="0" w:type="auto"/>
          </w:tcPr>
          <w:p w:rsidR="0002076D" w:rsidRDefault="00874DF7" w:rsidP="002F0901">
            <w:pPr>
              <w:pStyle w:val="Compact"/>
              <w:jc w:val="left"/>
            </w:pPr>
            <w:r>
              <w:t>J13</w:t>
            </w:r>
          </w:p>
        </w:tc>
        <w:tc>
          <w:tcPr>
            <w:tcW w:w="0" w:type="auto"/>
          </w:tcPr>
          <w:p w:rsidR="0002076D" w:rsidRDefault="00874DF7" w:rsidP="002F0901">
            <w:pPr>
              <w:pStyle w:val="Compact"/>
              <w:jc w:val="left"/>
            </w:pPr>
            <w:r>
              <w:t>Pneumonia due to Streptococcus pneumoniae</w:t>
            </w:r>
          </w:p>
        </w:tc>
        <w:tc>
          <w:tcPr>
            <w:tcW w:w="0" w:type="auto"/>
          </w:tcPr>
          <w:p w:rsidR="0002076D" w:rsidRDefault="00874DF7" w:rsidP="002F0901">
            <w:pPr>
              <w:pStyle w:val="Compact"/>
              <w:jc w:val="left"/>
            </w:pPr>
            <w:r>
              <w:t>129</w:t>
            </w:r>
          </w:p>
        </w:tc>
        <w:tc>
          <w:tcPr>
            <w:tcW w:w="0" w:type="auto"/>
          </w:tcPr>
          <w:p w:rsidR="0002076D" w:rsidRDefault="00874DF7" w:rsidP="002F0901">
            <w:pPr>
              <w:pStyle w:val="Compact"/>
              <w:jc w:val="left"/>
            </w:pPr>
            <w:r>
              <w:t>265</w:t>
            </w:r>
          </w:p>
        </w:tc>
        <w:tc>
          <w:tcPr>
            <w:tcW w:w="0" w:type="auto"/>
          </w:tcPr>
          <w:p w:rsidR="0002076D" w:rsidRDefault="00874DF7" w:rsidP="002F0901">
            <w:pPr>
              <w:pStyle w:val="Compact"/>
              <w:jc w:val="left"/>
            </w:pPr>
            <w:r>
              <w:t>80</w:t>
            </w:r>
          </w:p>
        </w:tc>
      </w:tr>
      <w:tr w:rsidR="0002076D">
        <w:tc>
          <w:tcPr>
            <w:tcW w:w="0" w:type="auto"/>
          </w:tcPr>
          <w:p w:rsidR="0002076D" w:rsidRDefault="00874DF7" w:rsidP="002F0901">
            <w:pPr>
              <w:pStyle w:val="Compact"/>
              <w:jc w:val="left"/>
            </w:pPr>
            <w:r>
              <w:t>J14</w:t>
            </w:r>
          </w:p>
        </w:tc>
        <w:tc>
          <w:tcPr>
            <w:tcW w:w="0" w:type="auto"/>
          </w:tcPr>
          <w:p w:rsidR="0002076D" w:rsidRDefault="00874DF7" w:rsidP="002F0901">
            <w:pPr>
              <w:pStyle w:val="Compact"/>
              <w:jc w:val="left"/>
            </w:pPr>
            <w:r>
              <w:t>Pneumonia due to Hemophilus influenzae</w:t>
            </w:r>
          </w:p>
        </w:tc>
        <w:tc>
          <w:tcPr>
            <w:tcW w:w="0" w:type="auto"/>
          </w:tcPr>
          <w:p w:rsidR="0002076D" w:rsidRDefault="00874DF7" w:rsidP="002F0901">
            <w:pPr>
              <w:pStyle w:val="Compact"/>
              <w:jc w:val="left"/>
            </w:pPr>
            <w:r>
              <w:t>18</w:t>
            </w:r>
          </w:p>
        </w:tc>
        <w:tc>
          <w:tcPr>
            <w:tcW w:w="0" w:type="auto"/>
          </w:tcPr>
          <w:p w:rsidR="0002076D" w:rsidRDefault="00874DF7" w:rsidP="002F0901">
            <w:pPr>
              <w:pStyle w:val="Compact"/>
              <w:jc w:val="left"/>
            </w:pPr>
            <w:r>
              <w:t>44</w:t>
            </w:r>
          </w:p>
        </w:tc>
        <w:tc>
          <w:tcPr>
            <w:tcW w:w="0" w:type="auto"/>
          </w:tcPr>
          <w:p w:rsidR="0002076D" w:rsidRDefault="00874DF7" w:rsidP="002F0901">
            <w:pPr>
              <w:pStyle w:val="Compact"/>
              <w:jc w:val="left"/>
            </w:pPr>
            <w:r>
              <w:t>34</w:t>
            </w:r>
          </w:p>
        </w:tc>
      </w:tr>
      <w:tr w:rsidR="0002076D">
        <w:tc>
          <w:tcPr>
            <w:tcW w:w="0" w:type="auto"/>
          </w:tcPr>
          <w:p w:rsidR="0002076D" w:rsidRDefault="00874DF7" w:rsidP="002F0901">
            <w:pPr>
              <w:pStyle w:val="Compact"/>
              <w:jc w:val="left"/>
            </w:pPr>
            <w:r>
              <w:t>J15</w:t>
            </w:r>
          </w:p>
        </w:tc>
        <w:tc>
          <w:tcPr>
            <w:tcW w:w="0" w:type="auto"/>
          </w:tcPr>
          <w:p w:rsidR="0002076D" w:rsidRDefault="00874DF7" w:rsidP="002F0901">
            <w:pPr>
              <w:pStyle w:val="Compact"/>
              <w:jc w:val="left"/>
            </w:pPr>
            <w:r>
              <w:t>Bacterial pneumonia, not elsewhere classified</w:t>
            </w:r>
          </w:p>
        </w:tc>
        <w:tc>
          <w:tcPr>
            <w:tcW w:w="0" w:type="auto"/>
          </w:tcPr>
          <w:p w:rsidR="0002076D" w:rsidRDefault="00874DF7" w:rsidP="002F0901">
            <w:pPr>
              <w:pStyle w:val="Compact"/>
              <w:jc w:val="left"/>
            </w:pPr>
            <w:r>
              <w:t>2,489</w:t>
            </w:r>
          </w:p>
        </w:tc>
        <w:tc>
          <w:tcPr>
            <w:tcW w:w="0" w:type="auto"/>
          </w:tcPr>
          <w:p w:rsidR="0002076D" w:rsidRDefault="00874DF7" w:rsidP="002F0901">
            <w:pPr>
              <w:pStyle w:val="Compact"/>
              <w:jc w:val="left"/>
            </w:pPr>
            <w:r>
              <w:t>1,129</w:t>
            </w:r>
          </w:p>
        </w:tc>
        <w:tc>
          <w:tcPr>
            <w:tcW w:w="0" w:type="auto"/>
          </w:tcPr>
          <w:p w:rsidR="0002076D" w:rsidRDefault="00874DF7" w:rsidP="002F0901">
            <w:pPr>
              <w:pStyle w:val="Compact"/>
              <w:jc w:val="left"/>
            </w:pPr>
            <w:r>
              <w:t>1,870</w:t>
            </w:r>
          </w:p>
        </w:tc>
      </w:tr>
      <w:tr w:rsidR="0002076D">
        <w:tc>
          <w:tcPr>
            <w:tcW w:w="0" w:type="auto"/>
          </w:tcPr>
          <w:p w:rsidR="0002076D" w:rsidRDefault="00874DF7" w:rsidP="002F0901">
            <w:pPr>
              <w:pStyle w:val="Compact"/>
              <w:jc w:val="left"/>
            </w:pPr>
            <w:r>
              <w:t>J16</w:t>
            </w:r>
          </w:p>
        </w:tc>
        <w:tc>
          <w:tcPr>
            <w:tcW w:w="0" w:type="auto"/>
          </w:tcPr>
          <w:p w:rsidR="0002076D" w:rsidRDefault="00874DF7" w:rsidP="002F0901">
            <w:pPr>
              <w:pStyle w:val="Compact"/>
              <w:jc w:val="left"/>
            </w:pPr>
            <w:r>
              <w:t>Pneumonia due to other infectious organisms, not elsewhere classified</w:t>
            </w:r>
          </w:p>
        </w:tc>
        <w:tc>
          <w:tcPr>
            <w:tcW w:w="0" w:type="auto"/>
          </w:tcPr>
          <w:p w:rsidR="0002076D" w:rsidRDefault="00874DF7" w:rsidP="002F0901">
            <w:pPr>
              <w:pStyle w:val="Compact"/>
              <w:jc w:val="left"/>
            </w:pPr>
            <w:r>
              <w:t>60</w:t>
            </w:r>
          </w:p>
        </w:tc>
        <w:tc>
          <w:tcPr>
            <w:tcW w:w="0" w:type="auto"/>
          </w:tcPr>
          <w:p w:rsidR="0002076D" w:rsidRDefault="00874DF7" w:rsidP="002F0901">
            <w:pPr>
              <w:pStyle w:val="Compact"/>
              <w:jc w:val="left"/>
            </w:pPr>
            <w:r>
              <w:t>37</w:t>
            </w:r>
          </w:p>
        </w:tc>
        <w:tc>
          <w:tcPr>
            <w:tcW w:w="0" w:type="auto"/>
          </w:tcPr>
          <w:p w:rsidR="0002076D" w:rsidRDefault="00874DF7" w:rsidP="002F0901">
            <w:pPr>
              <w:pStyle w:val="Compact"/>
              <w:jc w:val="left"/>
            </w:pPr>
            <w:r>
              <w:t>62</w:t>
            </w:r>
          </w:p>
        </w:tc>
      </w:tr>
      <w:tr w:rsidR="0002076D">
        <w:tc>
          <w:tcPr>
            <w:tcW w:w="0" w:type="auto"/>
          </w:tcPr>
          <w:p w:rsidR="0002076D" w:rsidRDefault="00874DF7" w:rsidP="002F0901">
            <w:pPr>
              <w:pStyle w:val="Compact"/>
              <w:jc w:val="left"/>
            </w:pPr>
            <w:r>
              <w:t>J17</w:t>
            </w:r>
          </w:p>
        </w:tc>
        <w:tc>
          <w:tcPr>
            <w:tcW w:w="0" w:type="auto"/>
          </w:tcPr>
          <w:p w:rsidR="0002076D" w:rsidRDefault="00874DF7" w:rsidP="002F0901">
            <w:pPr>
              <w:pStyle w:val="Compact"/>
              <w:jc w:val="left"/>
            </w:pPr>
            <w:r>
              <w:t>Pneumonia in diseases classified elsewhere</w:t>
            </w:r>
          </w:p>
        </w:tc>
        <w:tc>
          <w:tcPr>
            <w:tcW w:w="0" w:type="auto"/>
          </w:tcPr>
          <w:p w:rsidR="0002076D" w:rsidRDefault="00874DF7" w:rsidP="002F0901">
            <w:pPr>
              <w:pStyle w:val="Compact"/>
              <w:jc w:val="left"/>
            </w:pPr>
            <w:r>
              <w:t>17</w:t>
            </w:r>
          </w:p>
        </w:tc>
        <w:tc>
          <w:tcPr>
            <w:tcW w:w="0" w:type="auto"/>
          </w:tcPr>
          <w:p w:rsidR="0002076D" w:rsidRDefault="00874DF7" w:rsidP="002F0901">
            <w:pPr>
              <w:pStyle w:val="Compact"/>
              <w:jc w:val="left"/>
            </w:pPr>
            <w:r>
              <w:t>15</w:t>
            </w:r>
          </w:p>
        </w:tc>
        <w:tc>
          <w:tcPr>
            <w:tcW w:w="0" w:type="auto"/>
          </w:tcPr>
          <w:p w:rsidR="0002076D" w:rsidRDefault="00874DF7" w:rsidP="002F0901">
            <w:pPr>
              <w:pStyle w:val="Compact"/>
              <w:jc w:val="left"/>
            </w:pPr>
            <w:r>
              <w:t>38</w:t>
            </w:r>
          </w:p>
        </w:tc>
      </w:tr>
      <w:tr w:rsidR="0002076D">
        <w:tc>
          <w:tcPr>
            <w:tcW w:w="0" w:type="auto"/>
          </w:tcPr>
          <w:p w:rsidR="0002076D" w:rsidRDefault="00874DF7" w:rsidP="002F0901">
            <w:pPr>
              <w:pStyle w:val="Compact"/>
              <w:jc w:val="left"/>
            </w:pPr>
            <w:r>
              <w:t>J18</w:t>
            </w:r>
          </w:p>
        </w:tc>
        <w:tc>
          <w:tcPr>
            <w:tcW w:w="0" w:type="auto"/>
          </w:tcPr>
          <w:p w:rsidR="0002076D" w:rsidRDefault="00874DF7" w:rsidP="002F0901">
            <w:pPr>
              <w:pStyle w:val="Compact"/>
              <w:jc w:val="left"/>
            </w:pPr>
            <w:r>
              <w:t>Pneumonia, unspecified organism</w:t>
            </w:r>
          </w:p>
        </w:tc>
        <w:tc>
          <w:tcPr>
            <w:tcW w:w="0" w:type="auto"/>
          </w:tcPr>
          <w:p w:rsidR="0002076D" w:rsidRDefault="00874DF7" w:rsidP="002F0901">
            <w:pPr>
              <w:pStyle w:val="Compact"/>
              <w:jc w:val="left"/>
            </w:pPr>
            <w:r>
              <w:t>8,576</w:t>
            </w:r>
          </w:p>
        </w:tc>
        <w:tc>
          <w:tcPr>
            <w:tcW w:w="0" w:type="auto"/>
          </w:tcPr>
          <w:p w:rsidR="0002076D" w:rsidRDefault="00874DF7" w:rsidP="002F0901">
            <w:pPr>
              <w:pStyle w:val="Compact"/>
              <w:jc w:val="left"/>
            </w:pPr>
            <w:r>
              <w:t>4,501</w:t>
            </w:r>
          </w:p>
        </w:tc>
        <w:tc>
          <w:tcPr>
            <w:tcW w:w="0" w:type="auto"/>
          </w:tcPr>
          <w:p w:rsidR="0002076D" w:rsidRDefault="00874DF7" w:rsidP="002F0901">
            <w:pPr>
              <w:pStyle w:val="Compact"/>
              <w:jc w:val="left"/>
            </w:pPr>
            <w:r>
              <w:t>66,232</w:t>
            </w:r>
          </w:p>
        </w:tc>
      </w:tr>
      <w:tr w:rsidR="0002076D">
        <w:tc>
          <w:tcPr>
            <w:tcW w:w="0" w:type="auto"/>
          </w:tcPr>
          <w:p w:rsidR="0002076D" w:rsidRDefault="00874DF7" w:rsidP="002F0901">
            <w:pPr>
              <w:pStyle w:val="Compact"/>
              <w:jc w:val="left"/>
            </w:pPr>
            <w:r>
              <w:t>J20</w:t>
            </w:r>
          </w:p>
        </w:tc>
        <w:tc>
          <w:tcPr>
            <w:tcW w:w="0" w:type="auto"/>
          </w:tcPr>
          <w:p w:rsidR="0002076D" w:rsidRDefault="00874DF7" w:rsidP="002F0901">
            <w:pPr>
              <w:pStyle w:val="Compact"/>
              <w:jc w:val="left"/>
            </w:pPr>
            <w:r>
              <w:t>Acute bronchitis</w:t>
            </w:r>
          </w:p>
        </w:tc>
        <w:tc>
          <w:tcPr>
            <w:tcW w:w="0" w:type="auto"/>
          </w:tcPr>
          <w:p w:rsidR="0002076D" w:rsidRDefault="00874DF7" w:rsidP="002F0901">
            <w:pPr>
              <w:pStyle w:val="Compact"/>
              <w:jc w:val="left"/>
            </w:pPr>
            <w:r>
              <w:t>2,431</w:t>
            </w:r>
          </w:p>
        </w:tc>
        <w:tc>
          <w:tcPr>
            <w:tcW w:w="0" w:type="auto"/>
          </w:tcPr>
          <w:p w:rsidR="0002076D" w:rsidRDefault="00874DF7" w:rsidP="002F0901">
            <w:pPr>
              <w:pStyle w:val="Compact"/>
              <w:jc w:val="left"/>
            </w:pPr>
            <w:r>
              <w:t>297</w:t>
            </w:r>
          </w:p>
        </w:tc>
        <w:tc>
          <w:tcPr>
            <w:tcW w:w="0" w:type="auto"/>
          </w:tcPr>
          <w:p w:rsidR="0002076D" w:rsidRDefault="00874DF7" w:rsidP="002F0901">
            <w:pPr>
              <w:pStyle w:val="Compact"/>
              <w:jc w:val="left"/>
            </w:pPr>
            <w:r>
              <w:t>148,963</w:t>
            </w:r>
          </w:p>
        </w:tc>
      </w:tr>
      <w:tr w:rsidR="0002076D">
        <w:tc>
          <w:tcPr>
            <w:tcW w:w="0" w:type="auto"/>
          </w:tcPr>
          <w:p w:rsidR="0002076D" w:rsidRDefault="00874DF7" w:rsidP="002F0901">
            <w:pPr>
              <w:pStyle w:val="Compact"/>
              <w:jc w:val="left"/>
            </w:pPr>
            <w:r>
              <w:t>J21</w:t>
            </w:r>
          </w:p>
        </w:tc>
        <w:tc>
          <w:tcPr>
            <w:tcW w:w="0" w:type="auto"/>
          </w:tcPr>
          <w:p w:rsidR="0002076D" w:rsidRDefault="00874DF7" w:rsidP="002F0901">
            <w:pPr>
              <w:pStyle w:val="Compact"/>
              <w:jc w:val="left"/>
            </w:pPr>
            <w:r>
              <w:t>Acute bronchiolitis</w:t>
            </w:r>
          </w:p>
        </w:tc>
        <w:tc>
          <w:tcPr>
            <w:tcW w:w="0" w:type="auto"/>
          </w:tcPr>
          <w:p w:rsidR="0002076D" w:rsidRDefault="00874DF7" w:rsidP="002F0901">
            <w:pPr>
              <w:pStyle w:val="Compact"/>
              <w:jc w:val="left"/>
            </w:pPr>
            <w:r>
              <w:t>2,874</w:t>
            </w:r>
          </w:p>
        </w:tc>
        <w:tc>
          <w:tcPr>
            <w:tcW w:w="0" w:type="auto"/>
          </w:tcPr>
          <w:p w:rsidR="0002076D" w:rsidRDefault="00874DF7" w:rsidP="002F0901">
            <w:pPr>
              <w:pStyle w:val="Compact"/>
              <w:jc w:val="left"/>
            </w:pPr>
            <w:r>
              <w:t>707</w:t>
            </w:r>
          </w:p>
        </w:tc>
        <w:tc>
          <w:tcPr>
            <w:tcW w:w="0" w:type="auto"/>
          </w:tcPr>
          <w:p w:rsidR="0002076D" w:rsidRDefault="00874DF7" w:rsidP="002F0901">
            <w:pPr>
              <w:pStyle w:val="Compact"/>
              <w:jc w:val="left"/>
            </w:pPr>
            <w:r>
              <w:t>6,178</w:t>
            </w:r>
          </w:p>
        </w:tc>
      </w:tr>
      <w:tr w:rsidR="0002076D">
        <w:tc>
          <w:tcPr>
            <w:tcW w:w="0" w:type="auto"/>
          </w:tcPr>
          <w:p w:rsidR="0002076D" w:rsidRDefault="00874DF7" w:rsidP="002F0901">
            <w:pPr>
              <w:pStyle w:val="Compact"/>
              <w:jc w:val="left"/>
            </w:pPr>
            <w:r>
              <w:t>J22</w:t>
            </w:r>
          </w:p>
        </w:tc>
        <w:tc>
          <w:tcPr>
            <w:tcW w:w="0" w:type="auto"/>
          </w:tcPr>
          <w:p w:rsidR="0002076D" w:rsidRDefault="00874DF7" w:rsidP="002F0901">
            <w:pPr>
              <w:pStyle w:val="Compact"/>
              <w:jc w:val="left"/>
            </w:pPr>
            <w:r>
              <w:t>Unspecified acute lower respiratory infection</w:t>
            </w:r>
          </w:p>
        </w:tc>
        <w:tc>
          <w:tcPr>
            <w:tcW w:w="0" w:type="auto"/>
          </w:tcPr>
          <w:p w:rsidR="0002076D" w:rsidRDefault="00874DF7" w:rsidP="002F0901">
            <w:pPr>
              <w:pStyle w:val="Compact"/>
              <w:jc w:val="left"/>
            </w:pPr>
            <w:r>
              <w:t>356</w:t>
            </w:r>
          </w:p>
        </w:tc>
        <w:tc>
          <w:tcPr>
            <w:tcW w:w="0" w:type="auto"/>
          </w:tcPr>
          <w:p w:rsidR="0002076D" w:rsidRDefault="00874DF7" w:rsidP="002F0901">
            <w:pPr>
              <w:pStyle w:val="Compact"/>
              <w:jc w:val="left"/>
            </w:pPr>
            <w:r>
              <w:t>55</w:t>
            </w:r>
          </w:p>
        </w:tc>
        <w:tc>
          <w:tcPr>
            <w:tcW w:w="0" w:type="auto"/>
          </w:tcPr>
          <w:p w:rsidR="0002076D" w:rsidRDefault="00874DF7" w:rsidP="002F0901">
            <w:pPr>
              <w:pStyle w:val="Compact"/>
              <w:jc w:val="left"/>
            </w:pPr>
            <w:r>
              <w:t>9,425</w:t>
            </w:r>
          </w:p>
        </w:tc>
      </w:tr>
      <w:tr w:rsidR="0002076D">
        <w:tc>
          <w:tcPr>
            <w:tcW w:w="0" w:type="auto"/>
          </w:tcPr>
          <w:p w:rsidR="0002076D" w:rsidRDefault="00874DF7" w:rsidP="002F0901">
            <w:pPr>
              <w:pStyle w:val="Compact"/>
              <w:jc w:val="left"/>
            </w:pPr>
            <w:r>
              <w:t>J32</w:t>
            </w:r>
          </w:p>
        </w:tc>
        <w:tc>
          <w:tcPr>
            <w:tcW w:w="0" w:type="auto"/>
          </w:tcPr>
          <w:p w:rsidR="0002076D" w:rsidRDefault="00874DF7" w:rsidP="002F0901">
            <w:pPr>
              <w:pStyle w:val="Compact"/>
              <w:jc w:val="left"/>
            </w:pPr>
            <w:r>
              <w:t>Chronic sinusitis</w:t>
            </w:r>
          </w:p>
        </w:tc>
        <w:tc>
          <w:tcPr>
            <w:tcW w:w="0" w:type="auto"/>
          </w:tcPr>
          <w:p w:rsidR="0002076D" w:rsidRDefault="00874DF7" w:rsidP="002F0901">
            <w:pPr>
              <w:pStyle w:val="Compact"/>
              <w:jc w:val="left"/>
            </w:pPr>
            <w:r>
              <w:t>3,298</w:t>
            </w:r>
          </w:p>
        </w:tc>
        <w:tc>
          <w:tcPr>
            <w:tcW w:w="0" w:type="auto"/>
          </w:tcPr>
          <w:p w:rsidR="0002076D" w:rsidRDefault="00874DF7" w:rsidP="002F0901">
            <w:pPr>
              <w:pStyle w:val="Compact"/>
              <w:jc w:val="left"/>
            </w:pPr>
            <w:r>
              <w:t>405</w:t>
            </w:r>
          </w:p>
        </w:tc>
        <w:tc>
          <w:tcPr>
            <w:tcW w:w="0" w:type="auto"/>
          </w:tcPr>
          <w:p w:rsidR="0002076D" w:rsidRDefault="00874DF7" w:rsidP="002F0901">
            <w:pPr>
              <w:pStyle w:val="Compact"/>
              <w:jc w:val="left"/>
            </w:pPr>
            <w:r>
              <w:t>52,899</w:t>
            </w:r>
          </w:p>
        </w:tc>
      </w:tr>
      <w:tr w:rsidR="0002076D">
        <w:tc>
          <w:tcPr>
            <w:tcW w:w="0" w:type="auto"/>
          </w:tcPr>
          <w:p w:rsidR="0002076D" w:rsidRDefault="00874DF7" w:rsidP="002F0901">
            <w:pPr>
              <w:pStyle w:val="Compact"/>
              <w:jc w:val="left"/>
            </w:pPr>
            <w:r>
              <w:t>J36</w:t>
            </w:r>
          </w:p>
        </w:tc>
        <w:tc>
          <w:tcPr>
            <w:tcW w:w="0" w:type="auto"/>
          </w:tcPr>
          <w:p w:rsidR="0002076D" w:rsidRDefault="00874DF7" w:rsidP="002F0901">
            <w:pPr>
              <w:pStyle w:val="Compact"/>
              <w:jc w:val="left"/>
            </w:pPr>
            <w:r>
              <w:t>Peritonsillar abscess</w:t>
            </w:r>
          </w:p>
        </w:tc>
        <w:tc>
          <w:tcPr>
            <w:tcW w:w="0" w:type="auto"/>
          </w:tcPr>
          <w:p w:rsidR="0002076D" w:rsidRDefault="00874DF7" w:rsidP="002F0901">
            <w:pPr>
              <w:pStyle w:val="Compact"/>
              <w:jc w:val="left"/>
            </w:pPr>
            <w:r>
              <w:t>1,095</w:t>
            </w:r>
          </w:p>
        </w:tc>
        <w:tc>
          <w:tcPr>
            <w:tcW w:w="0" w:type="auto"/>
          </w:tcPr>
          <w:p w:rsidR="0002076D" w:rsidRDefault="00874DF7" w:rsidP="002F0901">
            <w:pPr>
              <w:pStyle w:val="Compact"/>
              <w:jc w:val="left"/>
            </w:pPr>
            <w:r>
              <w:t>254</w:t>
            </w:r>
          </w:p>
        </w:tc>
        <w:tc>
          <w:tcPr>
            <w:tcW w:w="0" w:type="auto"/>
          </w:tcPr>
          <w:p w:rsidR="0002076D" w:rsidRDefault="00874DF7" w:rsidP="002F0901">
            <w:pPr>
              <w:pStyle w:val="Compact"/>
              <w:jc w:val="left"/>
            </w:pPr>
            <w:r>
              <w:t>1,239</w:t>
            </w:r>
          </w:p>
        </w:tc>
      </w:tr>
      <w:tr w:rsidR="0002076D">
        <w:tc>
          <w:tcPr>
            <w:tcW w:w="0" w:type="auto"/>
          </w:tcPr>
          <w:p w:rsidR="0002076D" w:rsidRDefault="00874DF7" w:rsidP="002F0901">
            <w:pPr>
              <w:pStyle w:val="Compact"/>
              <w:jc w:val="left"/>
            </w:pPr>
            <w:r>
              <w:t>J40</w:t>
            </w:r>
          </w:p>
        </w:tc>
        <w:tc>
          <w:tcPr>
            <w:tcW w:w="0" w:type="auto"/>
          </w:tcPr>
          <w:p w:rsidR="0002076D" w:rsidRDefault="00874DF7" w:rsidP="002F0901">
            <w:pPr>
              <w:pStyle w:val="Compact"/>
              <w:jc w:val="left"/>
            </w:pPr>
            <w:r>
              <w:t>Bronchitis, not specified as acute or chronic</w:t>
            </w:r>
          </w:p>
        </w:tc>
        <w:tc>
          <w:tcPr>
            <w:tcW w:w="0" w:type="auto"/>
          </w:tcPr>
          <w:p w:rsidR="0002076D" w:rsidRDefault="00874DF7" w:rsidP="002F0901">
            <w:pPr>
              <w:pStyle w:val="Compact"/>
              <w:jc w:val="left"/>
            </w:pPr>
            <w:r>
              <w:t>893</w:t>
            </w:r>
          </w:p>
        </w:tc>
        <w:tc>
          <w:tcPr>
            <w:tcW w:w="0" w:type="auto"/>
          </w:tcPr>
          <w:p w:rsidR="0002076D" w:rsidRDefault="00874DF7" w:rsidP="002F0901">
            <w:pPr>
              <w:pStyle w:val="Compact"/>
              <w:jc w:val="left"/>
            </w:pPr>
            <w:r>
              <w:t>49</w:t>
            </w:r>
          </w:p>
        </w:tc>
        <w:tc>
          <w:tcPr>
            <w:tcW w:w="0" w:type="auto"/>
          </w:tcPr>
          <w:p w:rsidR="0002076D" w:rsidRDefault="00874DF7" w:rsidP="002F0901">
            <w:pPr>
              <w:pStyle w:val="Compact"/>
              <w:jc w:val="left"/>
            </w:pPr>
            <w:r>
              <w:t>77,272</w:t>
            </w:r>
          </w:p>
        </w:tc>
      </w:tr>
      <w:tr w:rsidR="0002076D">
        <w:tc>
          <w:tcPr>
            <w:tcW w:w="0" w:type="auto"/>
          </w:tcPr>
          <w:p w:rsidR="0002076D" w:rsidRDefault="00874DF7" w:rsidP="002F0901">
            <w:pPr>
              <w:pStyle w:val="Compact"/>
              <w:jc w:val="left"/>
            </w:pPr>
            <w:r>
              <w:t>J85</w:t>
            </w:r>
          </w:p>
        </w:tc>
        <w:tc>
          <w:tcPr>
            <w:tcW w:w="0" w:type="auto"/>
          </w:tcPr>
          <w:p w:rsidR="0002076D" w:rsidRDefault="00874DF7" w:rsidP="002F0901">
            <w:pPr>
              <w:pStyle w:val="Compact"/>
              <w:jc w:val="left"/>
            </w:pPr>
            <w:r>
              <w:t>Abscess of lung and mediastinum</w:t>
            </w:r>
          </w:p>
        </w:tc>
        <w:tc>
          <w:tcPr>
            <w:tcW w:w="0" w:type="auto"/>
          </w:tcPr>
          <w:p w:rsidR="0002076D" w:rsidRDefault="00874DF7" w:rsidP="002F0901">
            <w:pPr>
              <w:pStyle w:val="Compact"/>
              <w:jc w:val="left"/>
            </w:pPr>
            <w:r>
              <w:t>98</w:t>
            </w:r>
          </w:p>
        </w:tc>
        <w:tc>
          <w:tcPr>
            <w:tcW w:w="0" w:type="auto"/>
          </w:tcPr>
          <w:p w:rsidR="0002076D" w:rsidRDefault="00874DF7" w:rsidP="002F0901">
            <w:pPr>
              <w:pStyle w:val="Compact"/>
              <w:jc w:val="left"/>
            </w:pPr>
            <w:r>
              <w:t>41</w:t>
            </w:r>
          </w:p>
        </w:tc>
        <w:tc>
          <w:tcPr>
            <w:tcW w:w="0" w:type="auto"/>
          </w:tcPr>
          <w:p w:rsidR="0002076D" w:rsidRDefault="00874DF7" w:rsidP="002F0901">
            <w:pPr>
              <w:pStyle w:val="Compact"/>
              <w:jc w:val="left"/>
            </w:pPr>
            <w:r>
              <w:t>24</w:t>
            </w:r>
          </w:p>
        </w:tc>
      </w:tr>
      <w:tr w:rsidR="0002076D">
        <w:tc>
          <w:tcPr>
            <w:tcW w:w="0" w:type="auto"/>
          </w:tcPr>
          <w:p w:rsidR="0002076D" w:rsidRDefault="00874DF7" w:rsidP="002F0901">
            <w:pPr>
              <w:pStyle w:val="Compact"/>
              <w:jc w:val="left"/>
            </w:pPr>
            <w:r>
              <w:t>J86</w:t>
            </w:r>
          </w:p>
        </w:tc>
        <w:tc>
          <w:tcPr>
            <w:tcW w:w="0" w:type="auto"/>
          </w:tcPr>
          <w:p w:rsidR="0002076D" w:rsidRDefault="00874DF7" w:rsidP="002F0901">
            <w:pPr>
              <w:pStyle w:val="Compact"/>
              <w:jc w:val="left"/>
            </w:pPr>
            <w:r>
              <w:t>Pyothorax</w:t>
            </w:r>
          </w:p>
        </w:tc>
        <w:tc>
          <w:tcPr>
            <w:tcW w:w="0" w:type="auto"/>
          </w:tcPr>
          <w:p w:rsidR="0002076D" w:rsidRDefault="00874DF7" w:rsidP="002F0901">
            <w:pPr>
              <w:pStyle w:val="Compact"/>
              <w:jc w:val="left"/>
            </w:pPr>
            <w:r>
              <w:t>20</w:t>
            </w:r>
          </w:p>
        </w:tc>
        <w:tc>
          <w:tcPr>
            <w:tcW w:w="0" w:type="auto"/>
          </w:tcPr>
          <w:p w:rsidR="0002076D" w:rsidRDefault="00874DF7" w:rsidP="002F0901">
            <w:pPr>
              <w:pStyle w:val="Compact"/>
              <w:jc w:val="left"/>
            </w:pPr>
            <w:r>
              <w:t>62</w:t>
            </w:r>
          </w:p>
        </w:tc>
        <w:tc>
          <w:tcPr>
            <w:tcW w:w="0" w:type="auto"/>
          </w:tcPr>
          <w:p w:rsidR="0002076D" w:rsidRDefault="00874DF7" w:rsidP="002F0901">
            <w:pPr>
              <w:pStyle w:val="Compact"/>
              <w:jc w:val="left"/>
            </w:pPr>
            <w:r>
              <w:t>48</w:t>
            </w:r>
          </w:p>
        </w:tc>
      </w:tr>
      <w:tr w:rsidR="0002076D">
        <w:tc>
          <w:tcPr>
            <w:tcW w:w="0" w:type="auto"/>
          </w:tcPr>
          <w:p w:rsidR="0002076D" w:rsidRDefault="00874DF7" w:rsidP="002F0901">
            <w:pPr>
              <w:pStyle w:val="Compact"/>
              <w:jc w:val="left"/>
            </w:pPr>
            <w:r>
              <w:t>J90</w:t>
            </w:r>
          </w:p>
        </w:tc>
        <w:tc>
          <w:tcPr>
            <w:tcW w:w="0" w:type="auto"/>
          </w:tcPr>
          <w:p w:rsidR="0002076D" w:rsidRDefault="00874DF7" w:rsidP="002F0901">
            <w:pPr>
              <w:pStyle w:val="Compact"/>
              <w:jc w:val="left"/>
            </w:pPr>
            <w:r>
              <w:t>Pleural effusion, not elsewhere classified</w:t>
            </w:r>
          </w:p>
        </w:tc>
        <w:tc>
          <w:tcPr>
            <w:tcW w:w="0" w:type="auto"/>
          </w:tcPr>
          <w:p w:rsidR="0002076D" w:rsidRDefault="00874DF7" w:rsidP="002F0901">
            <w:pPr>
              <w:pStyle w:val="Compact"/>
              <w:jc w:val="left"/>
            </w:pPr>
            <w:r>
              <w:t>560</w:t>
            </w:r>
          </w:p>
        </w:tc>
        <w:tc>
          <w:tcPr>
            <w:tcW w:w="0" w:type="auto"/>
          </w:tcPr>
          <w:p w:rsidR="0002076D" w:rsidRDefault="00874DF7" w:rsidP="002F0901">
            <w:pPr>
              <w:pStyle w:val="Compact"/>
              <w:jc w:val="left"/>
            </w:pPr>
            <w:r>
              <w:t>409</w:t>
            </w:r>
          </w:p>
        </w:tc>
        <w:tc>
          <w:tcPr>
            <w:tcW w:w="0" w:type="auto"/>
          </w:tcPr>
          <w:p w:rsidR="0002076D" w:rsidRDefault="00874DF7" w:rsidP="002F0901">
            <w:pPr>
              <w:pStyle w:val="Compact"/>
              <w:jc w:val="left"/>
            </w:pPr>
            <w:r>
              <w:t>599</w:t>
            </w:r>
          </w:p>
        </w:tc>
      </w:tr>
      <w:tr w:rsidR="0002076D">
        <w:tc>
          <w:tcPr>
            <w:tcW w:w="0" w:type="auto"/>
          </w:tcPr>
          <w:p w:rsidR="0002076D" w:rsidRDefault="00874DF7" w:rsidP="002F0901">
            <w:pPr>
              <w:pStyle w:val="Compact"/>
              <w:jc w:val="left"/>
            </w:pPr>
            <w:r>
              <w:t>N30</w:t>
            </w:r>
          </w:p>
        </w:tc>
        <w:tc>
          <w:tcPr>
            <w:tcW w:w="0" w:type="auto"/>
          </w:tcPr>
          <w:p w:rsidR="0002076D" w:rsidRDefault="00874DF7" w:rsidP="002F0901">
            <w:pPr>
              <w:pStyle w:val="Compact"/>
              <w:jc w:val="left"/>
            </w:pPr>
            <w:r>
              <w:t>Cystitis</w:t>
            </w:r>
          </w:p>
        </w:tc>
        <w:tc>
          <w:tcPr>
            <w:tcW w:w="0" w:type="auto"/>
          </w:tcPr>
          <w:p w:rsidR="0002076D" w:rsidRDefault="00874DF7" w:rsidP="002F0901">
            <w:pPr>
              <w:pStyle w:val="Compact"/>
              <w:jc w:val="left"/>
            </w:pPr>
            <w:r>
              <w:t>6,112</w:t>
            </w:r>
          </w:p>
        </w:tc>
        <w:tc>
          <w:tcPr>
            <w:tcW w:w="0" w:type="auto"/>
          </w:tcPr>
          <w:p w:rsidR="0002076D" w:rsidRDefault="00874DF7" w:rsidP="002F0901">
            <w:pPr>
              <w:pStyle w:val="Compact"/>
              <w:jc w:val="left"/>
            </w:pPr>
            <w:r>
              <w:t>568</w:t>
            </w:r>
          </w:p>
        </w:tc>
        <w:tc>
          <w:tcPr>
            <w:tcW w:w="0" w:type="auto"/>
          </w:tcPr>
          <w:p w:rsidR="0002076D" w:rsidRDefault="00874DF7" w:rsidP="002F0901">
            <w:pPr>
              <w:pStyle w:val="Compact"/>
              <w:jc w:val="left"/>
            </w:pPr>
            <w:r>
              <w:t>133,560</w:t>
            </w:r>
          </w:p>
        </w:tc>
      </w:tr>
      <w:tr w:rsidR="0002076D">
        <w:tc>
          <w:tcPr>
            <w:tcW w:w="0" w:type="auto"/>
          </w:tcPr>
          <w:p w:rsidR="0002076D" w:rsidRDefault="00874DF7" w:rsidP="002F0901">
            <w:pPr>
              <w:pStyle w:val="Compact"/>
              <w:jc w:val="left"/>
            </w:pPr>
            <w:r>
              <w:t>N39</w:t>
            </w:r>
          </w:p>
        </w:tc>
        <w:tc>
          <w:tcPr>
            <w:tcW w:w="0" w:type="auto"/>
          </w:tcPr>
          <w:p w:rsidR="0002076D" w:rsidRDefault="00874DF7" w:rsidP="002F0901">
            <w:pPr>
              <w:pStyle w:val="Compact"/>
              <w:jc w:val="left"/>
            </w:pPr>
            <w:r>
              <w:t>Other disorders of urinary system</w:t>
            </w:r>
          </w:p>
        </w:tc>
        <w:tc>
          <w:tcPr>
            <w:tcW w:w="0" w:type="auto"/>
          </w:tcPr>
          <w:p w:rsidR="0002076D" w:rsidRDefault="00874DF7" w:rsidP="002F0901">
            <w:pPr>
              <w:pStyle w:val="Compact"/>
              <w:jc w:val="left"/>
            </w:pPr>
            <w:r>
              <w:t>12,901</w:t>
            </w:r>
          </w:p>
        </w:tc>
        <w:tc>
          <w:tcPr>
            <w:tcW w:w="0" w:type="auto"/>
          </w:tcPr>
          <w:p w:rsidR="0002076D" w:rsidRDefault="00874DF7" w:rsidP="002F0901">
            <w:pPr>
              <w:pStyle w:val="Compact"/>
              <w:jc w:val="left"/>
            </w:pPr>
            <w:r>
              <w:t>2,868</w:t>
            </w:r>
          </w:p>
        </w:tc>
        <w:tc>
          <w:tcPr>
            <w:tcW w:w="0" w:type="auto"/>
          </w:tcPr>
          <w:p w:rsidR="0002076D" w:rsidRDefault="00874DF7" w:rsidP="002F0901">
            <w:pPr>
              <w:pStyle w:val="Compact"/>
              <w:jc w:val="left"/>
            </w:pPr>
            <w:r>
              <w:t>36,154</w:t>
            </w:r>
          </w:p>
        </w:tc>
      </w:tr>
      <w:tr w:rsidR="0002076D">
        <w:tc>
          <w:tcPr>
            <w:tcW w:w="0" w:type="auto"/>
          </w:tcPr>
          <w:p w:rsidR="0002076D" w:rsidRDefault="00874DF7" w:rsidP="002F0901">
            <w:pPr>
              <w:pStyle w:val="Compact"/>
              <w:jc w:val="left"/>
            </w:pPr>
            <w:r>
              <w:t>R05</w:t>
            </w:r>
          </w:p>
        </w:tc>
        <w:tc>
          <w:tcPr>
            <w:tcW w:w="0" w:type="auto"/>
          </w:tcPr>
          <w:p w:rsidR="0002076D" w:rsidRDefault="00874DF7" w:rsidP="002F0901">
            <w:pPr>
              <w:pStyle w:val="Compact"/>
              <w:jc w:val="left"/>
            </w:pPr>
            <w:r>
              <w:t>Cough</w:t>
            </w:r>
          </w:p>
        </w:tc>
        <w:tc>
          <w:tcPr>
            <w:tcW w:w="0" w:type="auto"/>
          </w:tcPr>
          <w:p w:rsidR="0002076D" w:rsidRDefault="00874DF7" w:rsidP="002F0901">
            <w:pPr>
              <w:pStyle w:val="Compact"/>
              <w:jc w:val="left"/>
            </w:pPr>
            <w:r>
              <w:t>2,471</w:t>
            </w:r>
          </w:p>
        </w:tc>
        <w:tc>
          <w:tcPr>
            <w:tcW w:w="0" w:type="auto"/>
          </w:tcPr>
          <w:p w:rsidR="0002076D" w:rsidRDefault="00874DF7" w:rsidP="002F0901">
            <w:pPr>
              <w:pStyle w:val="Compact"/>
              <w:jc w:val="left"/>
            </w:pPr>
            <w:r>
              <w:t>11</w:t>
            </w:r>
          </w:p>
        </w:tc>
        <w:tc>
          <w:tcPr>
            <w:tcW w:w="0" w:type="auto"/>
          </w:tcPr>
          <w:p w:rsidR="0002076D" w:rsidRDefault="00874DF7" w:rsidP="002F0901">
            <w:pPr>
              <w:pStyle w:val="Compact"/>
              <w:jc w:val="left"/>
            </w:pPr>
            <w:r>
              <w:t>83,948</w:t>
            </w:r>
          </w:p>
        </w:tc>
      </w:tr>
      <w:tr w:rsidR="0002076D">
        <w:tc>
          <w:tcPr>
            <w:tcW w:w="0" w:type="auto"/>
          </w:tcPr>
          <w:p w:rsidR="0002076D" w:rsidRDefault="00874DF7" w:rsidP="002F0901">
            <w:pPr>
              <w:pStyle w:val="Compact"/>
              <w:jc w:val="left"/>
            </w:pPr>
            <w:r>
              <w:t>R50</w:t>
            </w:r>
          </w:p>
        </w:tc>
        <w:tc>
          <w:tcPr>
            <w:tcW w:w="0" w:type="auto"/>
          </w:tcPr>
          <w:p w:rsidR="0002076D" w:rsidRDefault="00874DF7" w:rsidP="002F0901">
            <w:pPr>
              <w:pStyle w:val="Compact"/>
              <w:jc w:val="left"/>
            </w:pPr>
            <w:r>
              <w:t>Fever of other and unknown origin</w:t>
            </w:r>
          </w:p>
        </w:tc>
        <w:tc>
          <w:tcPr>
            <w:tcW w:w="0" w:type="auto"/>
          </w:tcPr>
          <w:p w:rsidR="0002076D" w:rsidRDefault="00874DF7" w:rsidP="002F0901">
            <w:pPr>
              <w:pStyle w:val="Compact"/>
              <w:jc w:val="left"/>
            </w:pPr>
            <w:r>
              <w:t>3,433</w:t>
            </w:r>
          </w:p>
        </w:tc>
        <w:tc>
          <w:tcPr>
            <w:tcW w:w="0" w:type="auto"/>
          </w:tcPr>
          <w:p w:rsidR="0002076D" w:rsidRDefault="00874DF7" w:rsidP="002F0901">
            <w:pPr>
              <w:pStyle w:val="Compact"/>
              <w:jc w:val="left"/>
            </w:pPr>
            <w:r>
              <w:t>557</w:t>
            </w:r>
          </w:p>
        </w:tc>
        <w:tc>
          <w:tcPr>
            <w:tcW w:w="0" w:type="auto"/>
          </w:tcPr>
          <w:p w:rsidR="0002076D" w:rsidRDefault="00874DF7" w:rsidP="002F0901">
            <w:pPr>
              <w:pStyle w:val="Compact"/>
              <w:jc w:val="left"/>
            </w:pPr>
            <w:r>
              <w:t>27,121</w:t>
            </w:r>
          </w:p>
        </w:tc>
      </w:tr>
    </w:tbl>
    <w:p w:rsidR="0002076D" w:rsidRDefault="00874DF7" w:rsidP="002F0901">
      <w:pPr>
        <w:pStyle w:val="BodyText"/>
        <w:jc w:val="left"/>
      </w:pPr>
      <w:r>
        <w:t xml:space="preserve">A total of 169,585 records (of 74,740 individuals) were available, of which 135,841 (64,090) were visits to outpatient clinics or emergency departments and 33,744 (20,318) were hospital admissions. The most visits of a single individual was 170 and the most admissions, 31. The number of </w:t>
      </w:r>
      <w:del w:id="23" w:author="andrea55" w:date="2018-11-30T12:56:00Z">
        <w:r w:rsidDel="001C7982">
          <w:delText xml:space="preserve">study </w:delText>
        </w:r>
      </w:del>
      <w:r>
        <w:t>procedures performed at Landspitali University Hospital</w:t>
      </w:r>
      <w:ins w:id="24" w:author="andrea55" w:date="2018-11-30T12:56:00Z">
        <w:r w:rsidR="001C7982">
          <w:t xml:space="preserve"> </w:t>
        </w:r>
      </w:ins>
      <w:ins w:id="25" w:author="andrea55" w:date="2018-11-30T12:57:00Z">
        <w:r w:rsidR="001C7982">
          <w:t>for</w:t>
        </w:r>
      </w:ins>
      <w:ins w:id="26" w:author="andrea55" w:date="2018-11-30T12:56:00Z">
        <w:r w:rsidR="001C7982">
          <w:t xml:space="preserve"> this study</w:t>
        </w:r>
      </w:ins>
      <w:r>
        <w:t xml:space="preserve"> is shown in Table 11.</w:t>
      </w:r>
    </w:p>
    <w:p w:rsidR="0002076D" w:rsidRDefault="00874DF7" w:rsidP="002F0901">
      <w:pPr>
        <w:pStyle w:val="TableCaption"/>
        <w:jc w:val="left"/>
      </w:pPr>
      <w:r>
        <w:t>Table 11 Number of study NOMESCO Classification of Surgical Procedures performed in the current study</w:t>
      </w:r>
    </w:p>
    <w:tbl>
      <w:tblPr>
        <w:tblW w:w="0" w:type="pct"/>
        <w:tblLook w:val="07E0"/>
      </w:tblPr>
      <w:tblGrid>
        <w:gridCol w:w="1261"/>
        <w:gridCol w:w="5208"/>
        <w:gridCol w:w="2206"/>
      </w:tblGrid>
      <w:tr w:rsidR="0002076D">
        <w:tc>
          <w:tcPr>
            <w:tcW w:w="0" w:type="auto"/>
            <w:tcBorders>
              <w:bottom w:val="single" w:sz="0" w:space="0" w:color="auto"/>
            </w:tcBorders>
            <w:vAlign w:val="bottom"/>
          </w:tcPr>
          <w:p w:rsidR="0002076D" w:rsidRDefault="00874DF7" w:rsidP="002F0901">
            <w:pPr>
              <w:pStyle w:val="Compact"/>
              <w:jc w:val="left"/>
            </w:pPr>
            <w:r>
              <w:t>NCSP code</w:t>
            </w:r>
          </w:p>
        </w:tc>
        <w:tc>
          <w:tcPr>
            <w:tcW w:w="0" w:type="auto"/>
            <w:tcBorders>
              <w:bottom w:val="single" w:sz="0" w:space="0" w:color="auto"/>
            </w:tcBorders>
            <w:vAlign w:val="bottom"/>
          </w:tcPr>
          <w:p w:rsidR="0002076D" w:rsidRDefault="00874DF7" w:rsidP="002F0901">
            <w:pPr>
              <w:pStyle w:val="Compact"/>
              <w:jc w:val="left"/>
            </w:pPr>
            <w:r>
              <w:t>Description</w:t>
            </w:r>
          </w:p>
        </w:tc>
        <w:tc>
          <w:tcPr>
            <w:tcW w:w="0" w:type="auto"/>
            <w:tcBorders>
              <w:bottom w:val="single" w:sz="0" w:space="0" w:color="auto"/>
            </w:tcBorders>
            <w:vAlign w:val="bottom"/>
          </w:tcPr>
          <w:p w:rsidR="0002076D" w:rsidRDefault="00874DF7" w:rsidP="002F0901">
            <w:pPr>
              <w:pStyle w:val="Compact"/>
              <w:jc w:val="left"/>
            </w:pPr>
            <w:r>
              <w:t>Number of procedures</w:t>
            </w:r>
          </w:p>
        </w:tc>
      </w:tr>
      <w:tr w:rsidR="0002076D">
        <w:tc>
          <w:tcPr>
            <w:tcW w:w="0" w:type="auto"/>
          </w:tcPr>
          <w:p w:rsidR="0002076D" w:rsidRDefault="00874DF7" w:rsidP="002F0901">
            <w:pPr>
              <w:pStyle w:val="Compact"/>
              <w:jc w:val="left"/>
            </w:pPr>
            <w:r>
              <w:t>EMSB00</w:t>
            </w:r>
          </w:p>
        </w:tc>
        <w:tc>
          <w:tcPr>
            <w:tcW w:w="0" w:type="auto"/>
          </w:tcPr>
          <w:p w:rsidR="0002076D" w:rsidRDefault="00874DF7" w:rsidP="002F0901">
            <w:pPr>
              <w:pStyle w:val="Compact"/>
              <w:jc w:val="left"/>
            </w:pPr>
            <w:r>
              <w:t>Excision of lesion of tonsil or adenoid</w:t>
            </w:r>
          </w:p>
        </w:tc>
        <w:tc>
          <w:tcPr>
            <w:tcW w:w="0" w:type="auto"/>
          </w:tcPr>
          <w:p w:rsidR="0002076D" w:rsidRDefault="00874DF7" w:rsidP="002F0901">
            <w:pPr>
              <w:pStyle w:val="Compact"/>
              <w:jc w:val="left"/>
            </w:pPr>
            <w:r>
              <w:t>1</w:t>
            </w:r>
          </w:p>
        </w:tc>
      </w:tr>
      <w:tr w:rsidR="0002076D">
        <w:tc>
          <w:tcPr>
            <w:tcW w:w="0" w:type="auto"/>
          </w:tcPr>
          <w:p w:rsidR="0002076D" w:rsidRDefault="00874DF7" w:rsidP="002F0901">
            <w:pPr>
              <w:pStyle w:val="Compact"/>
              <w:jc w:val="left"/>
            </w:pPr>
            <w:r>
              <w:t>EMSB10</w:t>
            </w:r>
          </w:p>
        </w:tc>
        <w:tc>
          <w:tcPr>
            <w:tcW w:w="0" w:type="auto"/>
          </w:tcPr>
          <w:p w:rsidR="0002076D" w:rsidRDefault="00874DF7" w:rsidP="002F0901">
            <w:pPr>
              <w:pStyle w:val="Compact"/>
              <w:jc w:val="left"/>
            </w:pPr>
            <w:r>
              <w:t>Tonsillectomy</w:t>
            </w:r>
          </w:p>
        </w:tc>
        <w:tc>
          <w:tcPr>
            <w:tcW w:w="0" w:type="auto"/>
          </w:tcPr>
          <w:p w:rsidR="0002076D" w:rsidRDefault="00874DF7" w:rsidP="002F0901">
            <w:pPr>
              <w:pStyle w:val="Compact"/>
              <w:jc w:val="left"/>
            </w:pPr>
            <w:r>
              <w:t>88</w:t>
            </w:r>
          </w:p>
        </w:tc>
      </w:tr>
      <w:tr w:rsidR="0002076D">
        <w:tc>
          <w:tcPr>
            <w:tcW w:w="0" w:type="auto"/>
          </w:tcPr>
          <w:p w:rsidR="0002076D" w:rsidRDefault="00874DF7" w:rsidP="002F0901">
            <w:pPr>
              <w:pStyle w:val="Compact"/>
              <w:jc w:val="left"/>
            </w:pPr>
            <w:r>
              <w:t>EMSB15</w:t>
            </w:r>
          </w:p>
        </w:tc>
        <w:tc>
          <w:tcPr>
            <w:tcW w:w="0" w:type="auto"/>
          </w:tcPr>
          <w:p w:rsidR="0002076D" w:rsidRDefault="00874DF7" w:rsidP="002F0901">
            <w:pPr>
              <w:pStyle w:val="Compact"/>
              <w:jc w:val="left"/>
            </w:pPr>
            <w:r>
              <w:t>Intracapsular destruction of tonsils</w:t>
            </w:r>
          </w:p>
        </w:tc>
        <w:tc>
          <w:tcPr>
            <w:tcW w:w="0" w:type="auto"/>
          </w:tcPr>
          <w:p w:rsidR="0002076D" w:rsidRDefault="00874DF7" w:rsidP="002F0901">
            <w:pPr>
              <w:pStyle w:val="Compact"/>
              <w:jc w:val="left"/>
            </w:pPr>
            <w:r>
              <w:t>2</w:t>
            </w:r>
          </w:p>
        </w:tc>
      </w:tr>
      <w:tr w:rsidR="0002076D">
        <w:tc>
          <w:tcPr>
            <w:tcW w:w="0" w:type="auto"/>
          </w:tcPr>
          <w:p w:rsidR="0002076D" w:rsidRDefault="00874DF7" w:rsidP="002F0901">
            <w:pPr>
              <w:pStyle w:val="Compact"/>
              <w:jc w:val="left"/>
            </w:pPr>
            <w:r>
              <w:lastRenderedPageBreak/>
              <w:t>EMSB20</w:t>
            </w:r>
          </w:p>
        </w:tc>
        <w:tc>
          <w:tcPr>
            <w:tcW w:w="0" w:type="auto"/>
          </w:tcPr>
          <w:p w:rsidR="0002076D" w:rsidRDefault="00874DF7" w:rsidP="002F0901">
            <w:pPr>
              <w:pStyle w:val="Compact"/>
              <w:jc w:val="left"/>
            </w:pPr>
            <w:r>
              <w:t>Adenotonsillectomy</w:t>
            </w:r>
          </w:p>
        </w:tc>
        <w:tc>
          <w:tcPr>
            <w:tcW w:w="0" w:type="auto"/>
          </w:tcPr>
          <w:p w:rsidR="0002076D" w:rsidRDefault="00874DF7" w:rsidP="002F0901">
            <w:pPr>
              <w:pStyle w:val="Compact"/>
              <w:jc w:val="left"/>
            </w:pPr>
            <w:r>
              <w:t>101</w:t>
            </w:r>
          </w:p>
        </w:tc>
      </w:tr>
      <w:tr w:rsidR="0002076D">
        <w:tc>
          <w:tcPr>
            <w:tcW w:w="0" w:type="auto"/>
          </w:tcPr>
          <w:p w:rsidR="0002076D" w:rsidRDefault="00874DF7" w:rsidP="002F0901">
            <w:pPr>
              <w:pStyle w:val="Compact"/>
              <w:jc w:val="left"/>
            </w:pPr>
            <w:r>
              <w:t>EMSB30</w:t>
            </w:r>
          </w:p>
        </w:tc>
        <w:tc>
          <w:tcPr>
            <w:tcW w:w="0" w:type="auto"/>
          </w:tcPr>
          <w:p w:rsidR="0002076D" w:rsidRDefault="00874DF7" w:rsidP="002F0901">
            <w:pPr>
              <w:pStyle w:val="Compact"/>
              <w:jc w:val="left"/>
            </w:pPr>
            <w:r>
              <w:t>Adenotomy</w:t>
            </w:r>
          </w:p>
        </w:tc>
        <w:tc>
          <w:tcPr>
            <w:tcW w:w="0" w:type="auto"/>
          </w:tcPr>
          <w:p w:rsidR="0002076D" w:rsidRDefault="00874DF7" w:rsidP="002F0901">
            <w:pPr>
              <w:pStyle w:val="Compact"/>
              <w:jc w:val="left"/>
            </w:pPr>
            <w:r>
              <w:t>170</w:t>
            </w:r>
          </w:p>
        </w:tc>
      </w:tr>
      <w:tr w:rsidR="0002076D">
        <w:tc>
          <w:tcPr>
            <w:tcW w:w="0" w:type="auto"/>
          </w:tcPr>
          <w:p w:rsidR="0002076D" w:rsidRDefault="00874DF7" w:rsidP="002F0901">
            <w:pPr>
              <w:pStyle w:val="Compact"/>
              <w:jc w:val="left"/>
            </w:pPr>
            <w:r>
              <w:t>EMSB99</w:t>
            </w:r>
          </w:p>
        </w:tc>
        <w:tc>
          <w:tcPr>
            <w:tcW w:w="0" w:type="auto"/>
          </w:tcPr>
          <w:p w:rsidR="0002076D" w:rsidRDefault="00874DF7" w:rsidP="002F0901">
            <w:pPr>
              <w:pStyle w:val="Compact"/>
              <w:jc w:val="left"/>
            </w:pPr>
            <w:r>
              <w:t>Other excision on tonsils and adenoids</w:t>
            </w:r>
          </w:p>
        </w:tc>
        <w:tc>
          <w:tcPr>
            <w:tcW w:w="0" w:type="auto"/>
          </w:tcPr>
          <w:p w:rsidR="0002076D" w:rsidRDefault="00874DF7" w:rsidP="002F0901">
            <w:pPr>
              <w:pStyle w:val="Compact"/>
              <w:jc w:val="left"/>
            </w:pPr>
            <w:r>
              <w:t>2</w:t>
            </w:r>
          </w:p>
        </w:tc>
      </w:tr>
      <w:tr w:rsidR="0002076D">
        <w:tc>
          <w:tcPr>
            <w:tcW w:w="0" w:type="auto"/>
          </w:tcPr>
          <w:p w:rsidR="0002076D" w:rsidRDefault="00874DF7" w:rsidP="002F0901">
            <w:pPr>
              <w:pStyle w:val="Compact"/>
              <w:jc w:val="left"/>
            </w:pPr>
            <w:r>
              <w:t>EMSW99</w:t>
            </w:r>
          </w:p>
        </w:tc>
        <w:tc>
          <w:tcPr>
            <w:tcW w:w="0" w:type="auto"/>
          </w:tcPr>
          <w:p w:rsidR="0002076D" w:rsidRDefault="00874DF7" w:rsidP="002F0901">
            <w:pPr>
              <w:pStyle w:val="Compact"/>
              <w:jc w:val="left"/>
            </w:pPr>
            <w:r>
              <w:t>Other operation on tonsil or adenoids</w:t>
            </w:r>
          </w:p>
        </w:tc>
        <w:tc>
          <w:tcPr>
            <w:tcW w:w="0" w:type="auto"/>
          </w:tcPr>
          <w:p w:rsidR="0002076D" w:rsidRDefault="00874DF7" w:rsidP="002F0901">
            <w:pPr>
              <w:pStyle w:val="Compact"/>
              <w:jc w:val="left"/>
            </w:pPr>
            <w:r>
              <w:t>1</w:t>
            </w:r>
          </w:p>
        </w:tc>
      </w:tr>
      <w:tr w:rsidR="0002076D">
        <w:tc>
          <w:tcPr>
            <w:tcW w:w="0" w:type="auto"/>
          </w:tcPr>
          <w:p w:rsidR="0002076D" w:rsidRDefault="00874DF7" w:rsidP="002F0901">
            <w:pPr>
              <w:pStyle w:val="Compact"/>
              <w:jc w:val="left"/>
            </w:pPr>
            <w:r>
              <w:t>DCSA10</w:t>
            </w:r>
          </w:p>
        </w:tc>
        <w:tc>
          <w:tcPr>
            <w:tcW w:w="0" w:type="auto"/>
          </w:tcPr>
          <w:p w:rsidR="0002076D" w:rsidRDefault="00874DF7" w:rsidP="002F0901">
            <w:pPr>
              <w:pStyle w:val="Compact"/>
              <w:jc w:val="left"/>
            </w:pPr>
            <w:r>
              <w:t>Paracentesis of tympanic membrane</w:t>
            </w:r>
          </w:p>
        </w:tc>
        <w:tc>
          <w:tcPr>
            <w:tcW w:w="0" w:type="auto"/>
          </w:tcPr>
          <w:p w:rsidR="0002076D" w:rsidRDefault="00874DF7" w:rsidP="002F0901">
            <w:pPr>
              <w:pStyle w:val="Compact"/>
              <w:jc w:val="left"/>
            </w:pPr>
            <w:r>
              <w:t>289</w:t>
            </w:r>
          </w:p>
        </w:tc>
      </w:tr>
      <w:tr w:rsidR="0002076D">
        <w:tc>
          <w:tcPr>
            <w:tcW w:w="0" w:type="auto"/>
          </w:tcPr>
          <w:p w:rsidR="0002076D" w:rsidRDefault="00874DF7" w:rsidP="002F0901">
            <w:pPr>
              <w:pStyle w:val="Compact"/>
              <w:jc w:val="left"/>
            </w:pPr>
            <w:r>
              <w:t>DCSA20</w:t>
            </w:r>
          </w:p>
        </w:tc>
        <w:tc>
          <w:tcPr>
            <w:tcW w:w="0" w:type="auto"/>
          </w:tcPr>
          <w:p w:rsidR="0002076D" w:rsidRDefault="00874DF7" w:rsidP="002F0901">
            <w:pPr>
              <w:pStyle w:val="Compact"/>
              <w:jc w:val="left"/>
            </w:pPr>
            <w:r>
              <w:t>Insertion of ventilating tube through tympanic membrane</w:t>
            </w:r>
          </w:p>
        </w:tc>
        <w:tc>
          <w:tcPr>
            <w:tcW w:w="0" w:type="auto"/>
          </w:tcPr>
          <w:p w:rsidR="0002076D" w:rsidRDefault="00874DF7" w:rsidP="002F0901">
            <w:pPr>
              <w:pStyle w:val="Compact"/>
              <w:jc w:val="left"/>
            </w:pPr>
            <w:r>
              <w:t>340</w:t>
            </w:r>
          </w:p>
        </w:tc>
      </w:tr>
      <w:tr w:rsidR="0002076D">
        <w:tc>
          <w:tcPr>
            <w:tcW w:w="0" w:type="auto"/>
          </w:tcPr>
          <w:p w:rsidR="0002076D" w:rsidRDefault="00874DF7" w:rsidP="002F0901">
            <w:pPr>
              <w:pStyle w:val="Compact"/>
              <w:jc w:val="left"/>
            </w:pPr>
            <w:r>
              <w:t>DCSW00</w:t>
            </w:r>
          </w:p>
        </w:tc>
        <w:tc>
          <w:tcPr>
            <w:tcW w:w="0" w:type="auto"/>
          </w:tcPr>
          <w:p w:rsidR="0002076D" w:rsidRDefault="00874DF7" w:rsidP="002F0901">
            <w:pPr>
              <w:pStyle w:val="Compact"/>
              <w:jc w:val="left"/>
            </w:pPr>
            <w:r>
              <w:t>Removal of ventilating tube from tympanic membrane</w:t>
            </w:r>
          </w:p>
        </w:tc>
        <w:tc>
          <w:tcPr>
            <w:tcW w:w="0" w:type="auto"/>
          </w:tcPr>
          <w:p w:rsidR="0002076D" w:rsidRDefault="00874DF7" w:rsidP="002F0901">
            <w:pPr>
              <w:pStyle w:val="Compact"/>
              <w:jc w:val="left"/>
            </w:pPr>
            <w:r>
              <w:t>0</w:t>
            </w:r>
          </w:p>
        </w:tc>
      </w:tr>
    </w:tbl>
    <w:p w:rsidR="0002076D" w:rsidRDefault="00874DF7" w:rsidP="002F0901">
      <w:pPr>
        <w:pStyle w:val="BodyText"/>
        <w:jc w:val="left"/>
      </w:pPr>
      <w:r>
        <w:t>The age distribution of visits and hospital admissions are shown in Figure 1. Though children and young adults comprise most of the visits due to study diagnoses, older adults make up the largest number of hospitalizations.</w:t>
      </w:r>
    </w:p>
    <w:p w:rsidR="0002076D" w:rsidRDefault="00874DF7" w:rsidP="002F0901">
      <w:r>
        <w:rPr>
          <w:noProof/>
        </w:rPr>
        <w:drawing>
          <wp:inline distT="0" distB="0" distL="0" distR="0">
            <wp:extent cx="5676900" cy="4731417"/>
            <wp:effectExtent l="0" t="0" r="0" b="0"/>
            <wp:docPr id="1" name="Picture" descr="Figure 1 Total number of contacts to Landspitali University Hospital and Primary Care Centers"/>
            <wp:cNvGraphicFramePr/>
            <a:graphic xmlns:a="http://schemas.openxmlformats.org/drawingml/2006/main">
              <a:graphicData uri="http://schemas.openxmlformats.org/drawingml/2006/picture">
                <pic:pic xmlns:pic="http://schemas.openxmlformats.org/drawingml/2006/picture">
                  <pic:nvPicPr>
                    <pic:cNvPr id="0" name="Picture" descr="_figures/results/2018-11-16-density-age.png"/>
                    <pic:cNvPicPr>
                      <a:picLocks noChangeAspect="1" noChangeArrowheads="1"/>
                    </pic:cNvPicPr>
                  </pic:nvPicPr>
                  <pic:blipFill>
                    <a:blip r:embed="rId7" cstate="print"/>
                    <a:stretch>
                      <a:fillRect/>
                    </a:stretch>
                  </pic:blipFill>
                  <pic:spPr bwMode="auto">
                    <a:xfrm>
                      <a:off x="0" y="0"/>
                      <a:ext cx="5676900" cy="4731417"/>
                    </a:xfrm>
                    <a:prstGeom prst="rect">
                      <a:avLst/>
                    </a:prstGeom>
                    <a:noFill/>
                    <a:ln w="9525">
                      <a:noFill/>
                      <a:headEnd/>
                      <a:tailEnd/>
                    </a:ln>
                  </pic:spPr>
                </pic:pic>
              </a:graphicData>
            </a:graphic>
          </wp:inline>
        </w:drawing>
      </w:r>
    </w:p>
    <w:p w:rsidR="0002076D" w:rsidRDefault="00874DF7" w:rsidP="002F0901">
      <w:pPr>
        <w:pStyle w:val="ImageCaption"/>
        <w:jc w:val="left"/>
      </w:pPr>
      <w:r>
        <w:t>Figure 1 Total number of contacts to Landspitali University Hospital and Primary Care Centers</w:t>
      </w:r>
    </w:p>
    <w:p w:rsidR="0002076D" w:rsidRDefault="00874DF7" w:rsidP="002F0901">
      <w:pPr>
        <w:pStyle w:val="Heading3"/>
      </w:pPr>
      <w:bookmarkStart w:id="27" w:name="the-primary-care-registry"/>
      <w:bookmarkStart w:id="28" w:name="_Toc531258429"/>
      <w:bookmarkEnd w:id="27"/>
      <w:r>
        <w:t>The Primary Care Registry</w:t>
      </w:r>
      <w:bookmarkEnd w:id="28"/>
    </w:p>
    <w:p w:rsidR="0002076D" w:rsidRDefault="00874DF7" w:rsidP="002F0901">
      <w:pPr>
        <w:pStyle w:val="FirstParagraph"/>
        <w:jc w:val="left"/>
      </w:pPr>
      <w:r>
        <w:t xml:space="preserve">The Primary Care Registry recorded all primary care health contacts for the period 2005-2015. All physician contacts associated with the diagnostic codes listed in Table 3 were extracted for </w:t>
      </w:r>
      <w:del w:id="29" w:author="andrea55" w:date="2018-11-30T13:48:00Z">
        <w:r w:rsidDel="009F744A">
          <w:delText xml:space="preserve">the </w:delText>
        </w:r>
      </w:del>
      <w:ins w:id="30" w:author="andrea55" w:date="2018-11-30T13:48:00Z">
        <w:r w:rsidR="009F744A">
          <w:t>that</w:t>
        </w:r>
        <w:r w:rsidR="009F744A">
          <w:t xml:space="preserve"> </w:t>
        </w:r>
      </w:ins>
      <w:r>
        <w:t xml:space="preserve">given period. A total of 1,963,439 separate contacts were recorded between 298,307 individual </w:t>
      </w:r>
      <w:r>
        <w:lastRenderedPageBreak/>
        <w:t xml:space="preserve">patients and 1,266 different physicians. The most visits for a single individual was 212. The distribution </w:t>
      </w:r>
      <w:del w:id="31" w:author="andrea55" w:date="2018-11-30T13:58:00Z">
        <w:r w:rsidDel="009F744A">
          <w:delText xml:space="preserve">in the number </w:delText>
        </w:r>
      </w:del>
      <w:r>
        <w:t>of contacts by age can be seen in Figure 1.</w:t>
      </w:r>
    </w:p>
    <w:p w:rsidR="0002076D" w:rsidRDefault="00874DF7" w:rsidP="002F0901">
      <w:pPr>
        <w:pStyle w:val="Heading3"/>
      </w:pPr>
      <w:bookmarkStart w:id="32" w:name="the-national-vaccine-registry"/>
      <w:bookmarkStart w:id="33" w:name="_Toc531258430"/>
      <w:bookmarkEnd w:id="32"/>
      <w:r>
        <w:t>The National Vaccine Registry</w:t>
      </w:r>
      <w:bookmarkEnd w:id="33"/>
    </w:p>
    <w:p w:rsidR="0002076D" w:rsidRDefault="00874DF7" w:rsidP="002F0901">
      <w:pPr>
        <w:pStyle w:val="FirstParagraph"/>
        <w:jc w:val="left"/>
      </w:pPr>
      <w:r>
        <w:t>The National Vaccine Registry recorded all administered vaccine doses for the period 2005-2017. All recorded pneumococcal vaccine doses were extracted. A total of 110,712 doses of pneumococcal vaccines were administered to 51,601 individuals during the study period. The monthly number of administered doses per age-group and vaccine is shown in Figure 2.</w:t>
      </w:r>
    </w:p>
    <w:p w:rsidR="0002076D" w:rsidRDefault="00874DF7" w:rsidP="002F0901">
      <w:r>
        <w:rPr>
          <w:noProof/>
        </w:rPr>
        <w:drawing>
          <wp:inline distT="0" distB="0" distL="0" distR="0">
            <wp:extent cx="5676900" cy="4731417"/>
            <wp:effectExtent l="0" t="0" r="0" b="0"/>
            <wp:docPr id="2" name="Picture" descr="Figure 2 Monthly number of administered pneumococcal vaccine doses by type and age-group"/>
            <wp:cNvGraphicFramePr/>
            <a:graphic xmlns:a="http://schemas.openxmlformats.org/drawingml/2006/main">
              <a:graphicData uri="http://schemas.openxmlformats.org/drawingml/2006/picture">
                <pic:pic xmlns:pic="http://schemas.openxmlformats.org/drawingml/2006/picture">
                  <pic:nvPicPr>
                    <pic:cNvPr id="0" name="Picture" descr="_figures/results/2018-11-25-vaccine-time.png"/>
                    <pic:cNvPicPr>
                      <a:picLocks noChangeAspect="1" noChangeArrowheads="1"/>
                    </pic:cNvPicPr>
                  </pic:nvPicPr>
                  <pic:blipFill>
                    <a:blip r:embed="rId8" cstate="print"/>
                    <a:stretch>
                      <a:fillRect/>
                    </a:stretch>
                  </pic:blipFill>
                  <pic:spPr bwMode="auto">
                    <a:xfrm>
                      <a:off x="0" y="0"/>
                      <a:ext cx="5676900" cy="4731417"/>
                    </a:xfrm>
                    <a:prstGeom prst="rect">
                      <a:avLst/>
                    </a:prstGeom>
                    <a:noFill/>
                    <a:ln w="9525">
                      <a:noFill/>
                      <a:headEnd/>
                      <a:tailEnd/>
                    </a:ln>
                  </pic:spPr>
                </pic:pic>
              </a:graphicData>
            </a:graphic>
          </wp:inline>
        </w:drawing>
      </w:r>
    </w:p>
    <w:p w:rsidR="0002076D" w:rsidRDefault="00874DF7" w:rsidP="002F0901">
      <w:pPr>
        <w:pStyle w:val="ImageCaption"/>
        <w:jc w:val="left"/>
      </w:pPr>
      <w:r>
        <w:t>Figure 2 Monthly number of administered pneumococcal vaccine doses by type and age-group</w:t>
      </w:r>
    </w:p>
    <w:p w:rsidR="0002076D" w:rsidRDefault="00874DF7" w:rsidP="002F0901">
      <w:pPr>
        <w:pStyle w:val="BodyText"/>
        <w:jc w:val="left"/>
      </w:pPr>
      <w:r>
        <w:t xml:space="preserve">Table 12 shows the number of children in each birth-cohort who had received zero, one, two, </w:t>
      </w:r>
      <w:del w:id="34" w:author="andrea55" w:date="2018-11-30T14:00:00Z">
        <w:r w:rsidDel="003F2950">
          <w:delText xml:space="preserve">and </w:delText>
        </w:r>
      </w:del>
      <w:ins w:id="35" w:author="andrea55" w:date="2018-11-30T14:00:00Z">
        <w:r w:rsidR="003F2950">
          <w:t>or</w:t>
        </w:r>
        <w:r w:rsidR="003F2950">
          <w:t xml:space="preserve"> </w:t>
        </w:r>
      </w:ins>
      <w:r>
        <w:t>three doses of a pneumococcal conjugate vaccine by four years of age. Children who moved to or from the country before four years of age, were excluded from the table.</w:t>
      </w:r>
    </w:p>
    <w:p w:rsidR="0002076D" w:rsidRDefault="00874DF7" w:rsidP="002F0901">
      <w:pPr>
        <w:pStyle w:val="TableCaption"/>
        <w:jc w:val="left"/>
      </w:pPr>
      <w:r>
        <w:t>Table 12 The number of children in each birth-cohort who has received from zero to three pneumococcal conjugate vaccine doses</w:t>
      </w:r>
    </w:p>
    <w:tbl>
      <w:tblPr>
        <w:tblW w:w="0" w:type="pct"/>
        <w:tblLook w:val="07E0"/>
      </w:tblPr>
      <w:tblGrid>
        <w:gridCol w:w="1250"/>
        <w:gridCol w:w="1217"/>
        <w:gridCol w:w="1084"/>
        <w:gridCol w:w="1184"/>
        <w:gridCol w:w="1328"/>
      </w:tblGrid>
      <w:tr w:rsidR="0002076D">
        <w:tc>
          <w:tcPr>
            <w:tcW w:w="0" w:type="auto"/>
            <w:tcBorders>
              <w:bottom w:val="single" w:sz="0" w:space="0" w:color="auto"/>
            </w:tcBorders>
            <w:vAlign w:val="bottom"/>
          </w:tcPr>
          <w:p w:rsidR="0002076D" w:rsidRDefault="00874DF7" w:rsidP="002F0901">
            <w:pPr>
              <w:pStyle w:val="Compact"/>
              <w:jc w:val="left"/>
            </w:pPr>
            <w:r>
              <w:t>Birth-cohort</w:t>
            </w:r>
          </w:p>
        </w:tc>
        <w:tc>
          <w:tcPr>
            <w:tcW w:w="0" w:type="auto"/>
            <w:tcBorders>
              <w:bottom w:val="single" w:sz="0" w:space="0" w:color="auto"/>
            </w:tcBorders>
            <w:vAlign w:val="bottom"/>
          </w:tcPr>
          <w:p w:rsidR="0002076D" w:rsidRDefault="00874DF7" w:rsidP="002F0901">
            <w:pPr>
              <w:pStyle w:val="Compact"/>
              <w:jc w:val="left"/>
            </w:pPr>
            <w:r>
              <w:t>Zero doses</w:t>
            </w:r>
          </w:p>
        </w:tc>
        <w:tc>
          <w:tcPr>
            <w:tcW w:w="0" w:type="auto"/>
            <w:tcBorders>
              <w:bottom w:val="single" w:sz="0" w:space="0" w:color="auto"/>
            </w:tcBorders>
            <w:vAlign w:val="bottom"/>
          </w:tcPr>
          <w:p w:rsidR="0002076D" w:rsidRDefault="00874DF7" w:rsidP="002F0901">
            <w:pPr>
              <w:pStyle w:val="Compact"/>
              <w:jc w:val="left"/>
            </w:pPr>
            <w:r>
              <w:t>One dose</w:t>
            </w:r>
          </w:p>
        </w:tc>
        <w:tc>
          <w:tcPr>
            <w:tcW w:w="0" w:type="auto"/>
            <w:tcBorders>
              <w:bottom w:val="single" w:sz="0" w:space="0" w:color="auto"/>
            </w:tcBorders>
            <w:vAlign w:val="bottom"/>
          </w:tcPr>
          <w:p w:rsidR="0002076D" w:rsidRDefault="00874DF7" w:rsidP="002F0901">
            <w:pPr>
              <w:pStyle w:val="Compact"/>
              <w:jc w:val="left"/>
            </w:pPr>
            <w:r>
              <w:t>Two doses</w:t>
            </w:r>
          </w:p>
        </w:tc>
        <w:tc>
          <w:tcPr>
            <w:tcW w:w="0" w:type="auto"/>
            <w:tcBorders>
              <w:bottom w:val="single" w:sz="0" w:space="0" w:color="auto"/>
            </w:tcBorders>
            <w:vAlign w:val="bottom"/>
          </w:tcPr>
          <w:p w:rsidR="0002076D" w:rsidRDefault="00874DF7" w:rsidP="002F0901">
            <w:pPr>
              <w:pStyle w:val="Compact"/>
              <w:jc w:val="left"/>
            </w:pPr>
            <w:r>
              <w:t>Three doses</w:t>
            </w:r>
          </w:p>
        </w:tc>
      </w:tr>
      <w:tr w:rsidR="0002076D">
        <w:tc>
          <w:tcPr>
            <w:tcW w:w="0" w:type="auto"/>
          </w:tcPr>
          <w:p w:rsidR="0002076D" w:rsidRDefault="00874DF7" w:rsidP="002F0901">
            <w:pPr>
              <w:pStyle w:val="Compact"/>
              <w:jc w:val="left"/>
            </w:pPr>
            <w:r>
              <w:t>2005</w:t>
            </w:r>
          </w:p>
        </w:tc>
        <w:tc>
          <w:tcPr>
            <w:tcW w:w="0" w:type="auto"/>
          </w:tcPr>
          <w:p w:rsidR="0002076D" w:rsidRDefault="00874DF7" w:rsidP="002F0901">
            <w:pPr>
              <w:pStyle w:val="Compact"/>
              <w:jc w:val="left"/>
            </w:pPr>
            <w:r>
              <w:t>4,207</w:t>
            </w:r>
          </w:p>
        </w:tc>
        <w:tc>
          <w:tcPr>
            <w:tcW w:w="0" w:type="auto"/>
          </w:tcPr>
          <w:p w:rsidR="0002076D" w:rsidRDefault="00874DF7" w:rsidP="002F0901">
            <w:pPr>
              <w:pStyle w:val="Compact"/>
              <w:jc w:val="left"/>
            </w:pPr>
            <w:r>
              <w:t>10</w:t>
            </w:r>
          </w:p>
        </w:tc>
        <w:tc>
          <w:tcPr>
            <w:tcW w:w="0" w:type="auto"/>
          </w:tcPr>
          <w:p w:rsidR="0002076D" w:rsidRDefault="00874DF7" w:rsidP="002F0901">
            <w:pPr>
              <w:pStyle w:val="Compact"/>
              <w:jc w:val="left"/>
            </w:pPr>
            <w:r>
              <w:t>5</w:t>
            </w:r>
          </w:p>
        </w:tc>
        <w:tc>
          <w:tcPr>
            <w:tcW w:w="0" w:type="auto"/>
          </w:tcPr>
          <w:p w:rsidR="0002076D" w:rsidRDefault="00874DF7" w:rsidP="002F0901">
            <w:pPr>
              <w:pStyle w:val="Compact"/>
              <w:jc w:val="left"/>
            </w:pPr>
            <w:r>
              <w:t>4</w:t>
            </w:r>
          </w:p>
        </w:tc>
      </w:tr>
      <w:tr w:rsidR="0002076D">
        <w:tc>
          <w:tcPr>
            <w:tcW w:w="0" w:type="auto"/>
          </w:tcPr>
          <w:p w:rsidR="0002076D" w:rsidRDefault="00874DF7" w:rsidP="002F0901">
            <w:pPr>
              <w:pStyle w:val="Compact"/>
              <w:jc w:val="left"/>
            </w:pPr>
            <w:r>
              <w:lastRenderedPageBreak/>
              <w:t>2006</w:t>
            </w:r>
          </w:p>
        </w:tc>
        <w:tc>
          <w:tcPr>
            <w:tcW w:w="0" w:type="auto"/>
          </w:tcPr>
          <w:p w:rsidR="0002076D" w:rsidRDefault="00874DF7" w:rsidP="002F0901">
            <w:pPr>
              <w:pStyle w:val="Compact"/>
              <w:jc w:val="left"/>
            </w:pPr>
            <w:r>
              <w:t>4,278</w:t>
            </w:r>
          </w:p>
        </w:tc>
        <w:tc>
          <w:tcPr>
            <w:tcW w:w="0" w:type="auto"/>
          </w:tcPr>
          <w:p w:rsidR="0002076D" w:rsidRDefault="00874DF7" w:rsidP="002F0901">
            <w:pPr>
              <w:pStyle w:val="Compact"/>
              <w:jc w:val="left"/>
            </w:pPr>
            <w:r>
              <w:t>26</w:t>
            </w:r>
          </w:p>
        </w:tc>
        <w:tc>
          <w:tcPr>
            <w:tcW w:w="0" w:type="auto"/>
          </w:tcPr>
          <w:p w:rsidR="0002076D" w:rsidRDefault="00874DF7" w:rsidP="002F0901">
            <w:pPr>
              <w:pStyle w:val="Compact"/>
              <w:jc w:val="left"/>
            </w:pPr>
            <w:r>
              <w:t>8</w:t>
            </w:r>
          </w:p>
        </w:tc>
        <w:tc>
          <w:tcPr>
            <w:tcW w:w="0" w:type="auto"/>
          </w:tcPr>
          <w:p w:rsidR="0002076D" w:rsidRDefault="00874DF7" w:rsidP="002F0901">
            <w:pPr>
              <w:pStyle w:val="Compact"/>
              <w:jc w:val="left"/>
            </w:pPr>
            <w:r>
              <w:t>3</w:t>
            </w:r>
          </w:p>
        </w:tc>
      </w:tr>
      <w:tr w:rsidR="0002076D">
        <w:tc>
          <w:tcPr>
            <w:tcW w:w="0" w:type="auto"/>
          </w:tcPr>
          <w:p w:rsidR="0002076D" w:rsidRDefault="00874DF7" w:rsidP="002F0901">
            <w:pPr>
              <w:pStyle w:val="Compact"/>
              <w:jc w:val="left"/>
            </w:pPr>
            <w:r>
              <w:t>2007</w:t>
            </w:r>
          </w:p>
        </w:tc>
        <w:tc>
          <w:tcPr>
            <w:tcW w:w="0" w:type="auto"/>
          </w:tcPr>
          <w:p w:rsidR="0002076D" w:rsidRDefault="00874DF7" w:rsidP="002F0901">
            <w:pPr>
              <w:pStyle w:val="Compact"/>
              <w:jc w:val="left"/>
            </w:pPr>
            <w:r>
              <w:t>4,345</w:t>
            </w:r>
          </w:p>
        </w:tc>
        <w:tc>
          <w:tcPr>
            <w:tcW w:w="0" w:type="auto"/>
          </w:tcPr>
          <w:p w:rsidR="0002076D" w:rsidRDefault="00874DF7" w:rsidP="002F0901">
            <w:pPr>
              <w:pStyle w:val="Compact"/>
              <w:jc w:val="left"/>
            </w:pPr>
            <w:r>
              <w:t>51</w:t>
            </w:r>
          </w:p>
        </w:tc>
        <w:tc>
          <w:tcPr>
            <w:tcW w:w="0" w:type="auto"/>
          </w:tcPr>
          <w:p w:rsidR="0002076D" w:rsidRDefault="00874DF7" w:rsidP="002F0901">
            <w:pPr>
              <w:pStyle w:val="Compact"/>
              <w:jc w:val="left"/>
            </w:pPr>
            <w:r>
              <w:t>18</w:t>
            </w:r>
          </w:p>
        </w:tc>
        <w:tc>
          <w:tcPr>
            <w:tcW w:w="0" w:type="auto"/>
          </w:tcPr>
          <w:p w:rsidR="0002076D" w:rsidRDefault="00874DF7" w:rsidP="002F0901">
            <w:pPr>
              <w:pStyle w:val="Compact"/>
              <w:jc w:val="left"/>
            </w:pPr>
            <w:r>
              <w:t>13</w:t>
            </w:r>
          </w:p>
        </w:tc>
      </w:tr>
      <w:tr w:rsidR="0002076D">
        <w:tc>
          <w:tcPr>
            <w:tcW w:w="0" w:type="auto"/>
          </w:tcPr>
          <w:p w:rsidR="0002076D" w:rsidRDefault="00874DF7" w:rsidP="002F0901">
            <w:pPr>
              <w:pStyle w:val="Compact"/>
              <w:jc w:val="left"/>
            </w:pPr>
            <w:r>
              <w:t>2008</w:t>
            </w:r>
          </w:p>
        </w:tc>
        <w:tc>
          <w:tcPr>
            <w:tcW w:w="0" w:type="auto"/>
          </w:tcPr>
          <w:p w:rsidR="0002076D" w:rsidRDefault="00874DF7" w:rsidP="002F0901">
            <w:pPr>
              <w:pStyle w:val="Compact"/>
              <w:jc w:val="left"/>
            </w:pPr>
            <w:r>
              <w:t>4,348</w:t>
            </w:r>
          </w:p>
        </w:tc>
        <w:tc>
          <w:tcPr>
            <w:tcW w:w="0" w:type="auto"/>
          </w:tcPr>
          <w:p w:rsidR="0002076D" w:rsidRDefault="00874DF7" w:rsidP="002F0901">
            <w:pPr>
              <w:pStyle w:val="Compact"/>
              <w:jc w:val="left"/>
            </w:pPr>
            <w:r>
              <w:t>140</w:t>
            </w:r>
          </w:p>
        </w:tc>
        <w:tc>
          <w:tcPr>
            <w:tcW w:w="0" w:type="auto"/>
          </w:tcPr>
          <w:p w:rsidR="0002076D" w:rsidRDefault="00874DF7" w:rsidP="002F0901">
            <w:pPr>
              <w:pStyle w:val="Compact"/>
              <w:jc w:val="left"/>
            </w:pPr>
            <w:r>
              <w:t>62</w:t>
            </w:r>
          </w:p>
        </w:tc>
        <w:tc>
          <w:tcPr>
            <w:tcW w:w="0" w:type="auto"/>
          </w:tcPr>
          <w:p w:rsidR="0002076D" w:rsidRDefault="00874DF7" w:rsidP="002F0901">
            <w:pPr>
              <w:pStyle w:val="Compact"/>
              <w:jc w:val="left"/>
            </w:pPr>
            <w:r>
              <w:t>37</w:t>
            </w:r>
          </w:p>
        </w:tc>
      </w:tr>
      <w:tr w:rsidR="0002076D">
        <w:tc>
          <w:tcPr>
            <w:tcW w:w="0" w:type="auto"/>
          </w:tcPr>
          <w:p w:rsidR="0002076D" w:rsidRDefault="00874DF7" w:rsidP="002F0901">
            <w:pPr>
              <w:pStyle w:val="Compact"/>
              <w:jc w:val="left"/>
            </w:pPr>
            <w:r>
              <w:t>2009</w:t>
            </w:r>
          </w:p>
        </w:tc>
        <w:tc>
          <w:tcPr>
            <w:tcW w:w="0" w:type="auto"/>
          </w:tcPr>
          <w:p w:rsidR="0002076D" w:rsidRDefault="00874DF7" w:rsidP="002F0901">
            <w:pPr>
              <w:pStyle w:val="Compact"/>
              <w:jc w:val="left"/>
            </w:pPr>
            <w:r>
              <w:t>4,292</w:t>
            </w:r>
          </w:p>
        </w:tc>
        <w:tc>
          <w:tcPr>
            <w:tcW w:w="0" w:type="auto"/>
          </w:tcPr>
          <w:p w:rsidR="0002076D" w:rsidRDefault="00874DF7" w:rsidP="002F0901">
            <w:pPr>
              <w:pStyle w:val="Compact"/>
              <w:jc w:val="left"/>
            </w:pPr>
            <w:r>
              <w:t>166</w:t>
            </w:r>
          </w:p>
        </w:tc>
        <w:tc>
          <w:tcPr>
            <w:tcW w:w="0" w:type="auto"/>
          </w:tcPr>
          <w:p w:rsidR="0002076D" w:rsidRDefault="00874DF7" w:rsidP="002F0901">
            <w:pPr>
              <w:pStyle w:val="Compact"/>
              <w:jc w:val="left"/>
            </w:pPr>
            <w:r>
              <w:t>237</w:t>
            </w:r>
          </w:p>
        </w:tc>
        <w:tc>
          <w:tcPr>
            <w:tcW w:w="0" w:type="auto"/>
          </w:tcPr>
          <w:p w:rsidR="0002076D" w:rsidRDefault="00874DF7" w:rsidP="002F0901">
            <w:pPr>
              <w:pStyle w:val="Compact"/>
              <w:jc w:val="left"/>
            </w:pPr>
            <w:r>
              <w:t>87</w:t>
            </w:r>
          </w:p>
        </w:tc>
      </w:tr>
      <w:tr w:rsidR="0002076D">
        <w:tc>
          <w:tcPr>
            <w:tcW w:w="0" w:type="auto"/>
          </w:tcPr>
          <w:p w:rsidR="0002076D" w:rsidRDefault="00874DF7" w:rsidP="002F0901">
            <w:pPr>
              <w:pStyle w:val="Compact"/>
              <w:jc w:val="left"/>
            </w:pPr>
            <w:r>
              <w:t>2010</w:t>
            </w:r>
          </w:p>
        </w:tc>
        <w:tc>
          <w:tcPr>
            <w:tcW w:w="0" w:type="auto"/>
          </w:tcPr>
          <w:p w:rsidR="0002076D" w:rsidRDefault="00874DF7" w:rsidP="002F0901">
            <w:pPr>
              <w:pStyle w:val="Compact"/>
              <w:jc w:val="left"/>
            </w:pPr>
            <w:r>
              <w:t>3,660</w:t>
            </w:r>
          </w:p>
        </w:tc>
        <w:tc>
          <w:tcPr>
            <w:tcW w:w="0" w:type="auto"/>
          </w:tcPr>
          <w:p w:rsidR="0002076D" w:rsidRDefault="00874DF7" w:rsidP="002F0901">
            <w:pPr>
              <w:pStyle w:val="Compact"/>
              <w:jc w:val="left"/>
            </w:pPr>
            <w:r>
              <w:t>158</w:t>
            </w:r>
          </w:p>
        </w:tc>
        <w:tc>
          <w:tcPr>
            <w:tcW w:w="0" w:type="auto"/>
          </w:tcPr>
          <w:p w:rsidR="0002076D" w:rsidRDefault="00874DF7" w:rsidP="002F0901">
            <w:pPr>
              <w:pStyle w:val="Compact"/>
              <w:jc w:val="left"/>
            </w:pPr>
            <w:r>
              <w:t>336</w:t>
            </w:r>
          </w:p>
        </w:tc>
        <w:tc>
          <w:tcPr>
            <w:tcW w:w="0" w:type="auto"/>
          </w:tcPr>
          <w:p w:rsidR="0002076D" w:rsidRDefault="00874DF7" w:rsidP="002F0901">
            <w:pPr>
              <w:pStyle w:val="Compact"/>
              <w:jc w:val="left"/>
            </w:pPr>
            <w:r>
              <w:t>549</w:t>
            </w:r>
          </w:p>
        </w:tc>
      </w:tr>
      <w:tr w:rsidR="0002076D">
        <w:tc>
          <w:tcPr>
            <w:tcW w:w="0" w:type="auto"/>
          </w:tcPr>
          <w:p w:rsidR="0002076D" w:rsidRDefault="00874DF7" w:rsidP="002F0901">
            <w:pPr>
              <w:pStyle w:val="Compact"/>
              <w:jc w:val="left"/>
            </w:pPr>
            <w:r>
              <w:t>2011</w:t>
            </w:r>
          </w:p>
        </w:tc>
        <w:tc>
          <w:tcPr>
            <w:tcW w:w="0" w:type="auto"/>
          </w:tcPr>
          <w:p w:rsidR="0002076D" w:rsidRDefault="00874DF7" w:rsidP="002F0901">
            <w:pPr>
              <w:pStyle w:val="Compact"/>
              <w:jc w:val="left"/>
            </w:pPr>
            <w:r>
              <w:t>263</w:t>
            </w:r>
          </w:p>
        </w:tc>
        <w:tc>
          <w:tcPr>
            <w:tcW w:w="0" w:type="auto"/>
          </w:tcPr>
          <w:p w:rsidR="0002076D" w:rsidRDefault="00874DF7" w:rsidP="002F0901">
            <w:pPr>
              <w:pStyle w:val="Compact"/>
              <w:jc w:val="left"/>
            </w:pPr>
            <w:r>
              <w:t>44</w:t>
            </w:r>
          </w:p>
        </w:tc>
        <w:tc>
          <w:tcPr>
            <w:tcW w:w="0" w:type="auto"/>
          </w:tcPr>
          <w:p w:rsidR="0002076D" w:rsidRDefault="00874DF7" w:rsidP="002F0901">
            <w:pPr>
              <w:pStyle w:val="Compact"/>
              <w:jc w:val="left"/>
            </w:pPr>
            <w:r>
              <w:t>144</w:t>
            </w:r>
          </w:p>
        </w:tc>
        <w:tc>
          <w:tcPr>
            <w:tcW w:w="0" w:type="auto"/>
          </w:tcPr>
          <w:p w:rsidR="0002076D" w:rsidRDefault="00874DF7" w:rsidP="002F0901">
            <w:pPr>
              <w:pStyle w:val="Compact"/>
              <w:jc w:val="left"/>
            </w:pPr>
            <w:r>
              <w:t>3,976</w:t>
            </w:r>
          </w:p>
        </w:tc>
      </w:tr>
      <w:tr w:rsidR="0002076D">
        <w:tc>
          <w:tcPr>
            <w:tcW w:w="0" w:type="auto"/>
          </w:tcPr>
          <w:p w:rsidR="0002076D" w:rsidRDefault="00874DF7" w:rsidP="002F0901">
            <w:pPr>
              <w:pStyle w:val="Compact"/>
              <w:jc w:val="left"/>
            </w:pPr>
            <w:r>
              <w:t>2012</w:t>
            </w:r>
          </w:p>
        </w:tc>
        <w:tc>
          <w:tcPr>
            <w:tcW w:w="0" w:type="auto"/>
          </w:tcPr>
          <w:p w:rsidR="0002076D" w:rsidRDefault="00874DF7" w:rsidP="002F0901">
            <w:pPr>
              <w:pStyle w:val="Compact"/>
              <w:jc w:val="left"/>
            </w:pPr>
            <w:r>
              <w:t>199</w:t>
            </w:r>
          </w:p>
        </w:tc>
        <w:tc>
          <w:tcPr>
            <w:tcW w:w="0" w:type="auto"/>
          </w:tcPr>
          <w:p w:rsidR="0002076D" w:rsidRDefault="00874DF7" w:rsidP="002F0901">
            <w:pPr>
              <w:pStyle w:val="Compact"/>
              <w:jc w:val="left"/>
            </w:pPr>
            <w:r>
              <w:t>45</w:t>
            </w:r>
          </w:p>
        </w:tc>
        <w:tc>
          <w:tcPr>
            <w:tcW w:w="0" w:type="auto"/>
          </w:tcPr>
          <w:p w:rsidR="0002076D" w:rsidRDefault="00874DF7" w:rsidP="002F0901">
            <w:pPr>
              <w:pStyle w:val="Compact"/>
              <w:jc w:val="left"/>
            </w:pPr>
            <w:r>
              <w:t>154</w:t>
            </w:r>
          </w:p>
        </w:tc>
        <w:tc>
          <w:tcPr>
            <w:tcW w:w="0" w:type="auto"/>
          </w:tcPr>
          <w:p w:rsidR="0002076D" w:rsidRDefault="00874DF7" w:rsidP="002F0901">
            <w:pPr>
              <w:pStyle w:val="Compact"/>
              <w:jc w:val="left"/>
            </w:pPr>
            <w:r>
              <w:t>4,059</w:t>
            </w:r>
          </w:p>
        </w:tc>
      </w:tr>
      <w:tr w:rsidR="0002076D">
        <w:tc>
          <w:tcPr>
            <w:tcW w:w="0" w:type="auto"/>
          </w:tcPr>
          <w:p w:rsidR="0002076D" w:rsidRDefault="00874DF7" w:rsidP="002F0901">
            <w:pPr>
              <w:pStyle w:val="Compact"/>
              <w:jc w:val="left"/>
            </w:pPr>
            <w:r>
              <w:t>2013</w:t>
            </w:r>
          </w:p>
        </w:tc>
        <w:tc>
          <w:tcPr>
            <w:tcW w:w="0" w:type="auto"/>
          </w:tcPr>
          <w:p w:rsidR="0002076D" w:rsidRDefault="00874DF7" w:rsidP="002F0901">
            <w:pPr>
              <w:pStyle w:val="Compact"/>
              <w:jc w:val="left"/>
            </w:pPr>
            <w:r>
              <w:t>165</w:t>
            </w:r>
          </w:p>
        </w:tc>
        <w:tc>
          <w:tcPr>
            <w:tcW w:w="0" w:type="auto"/>
          </w:tcPr>
          <w:p w:rsidR="0002076D" w:rsidRDefault="00874DF7" w:rsidP="002F0901">
            <w:pPr>
              <w:pStyle w:val="Compact"/>
              <w:jc w:val="left"/>
            </w:pPr>
            <w:r>
              <w:t>44</w:t>
            </w:r>
          </w:p>
        </w:tc>
        <w:tc>
          <w:tcPr>
            <w:tcW w:w="0" w:type="auto"/>
          </w:tcPr>
          <w:p w:rsidR="0002076D" w:rsidRDefault="00874DF7" w:rsidP="002F0901">
            <w:pPr>
              <w:pStyle w:val="Compact"/>
              <w:jc w:val="left"/>
            </w:pPr>
            <w:r>
              <w:t>122</w:t>
            </w:r>
          </w:p>
        </w:tc>
        <w:tc>
          <w:tcPr>
            <w:tcW w:w="0" w:type="auto"/>
          </w:tcPr>
          <w:p w:rsidR="0002076D" w:rsidRDefault="00874DF7" w:rsidP="002F0901">
            <w:pPr>
              <w:pStyle w:val="Compact"/>
              <w:jc w:val="left"/>
            </w:pPr>
            <w:r>
              <w:t>3,940</w:t>
            </w:r>
          </w:p>
        </w:tc>
      </w:tr>
      <w:tr w:rsidR="0002076D">
        <w:tc>
          <w:tcPr>
            <w:tcW w:w="0" w:type="auto"/>
          </w:tcPr>
          <w:p w:rsidR="0002076D" w:rsidRDefault="00874DF7" w:rsidP="002F0901">
            <w:pPr>
              <w:pStyle w:val="Compact"/>
              <w:jc w:val="left"/>
            </w:pPr>
            <w:r>
              <w:t>2014</w:t>
            </w:r>
          </w:p>
        </w:tc>
        <w:tc>
          <w:tcPr>
            <w:tcW w:w="0" w:type="auto"/>
          </w:tcPr>
          <w:p w:rsidR="0002076D" w:rsidRDefault="00874DF7" w:rsidP="002F0901">
            <w:pPr>
              <w:pStyle w:val="Compact"/>
              <w:jc w:val="left"/>
            </w:pPr>
            <w:r>
              <w:t>127</w:t>
            </w:r>
          </w:p>
        </w:tc>
        <w:tc>
          <w:tcPr>
            <w:tcW w:w="0" w:type="auto"/>
          </w:tcPr>
          <w:p w:rsidR="0002076D" w:rsidRDefault="00874DF7" w:rsidP="002F0901">
            <w:pPr>
              <w:pStyle w:val="Compact"/>
              <w:jc w:val="left"/>
            </w:pPr>
            <w:r>
              <w:t>54</w:t>
            </w:r>
          </w:p>
        </w:tc>
        <w:tc>
          <w:tcPr>
            <w:tcW w:w="0" w:type="auto"/>
          </w:tcPr>
          <w:p w:rsidR="0002076D" w:rsidRDefault="00874DF7" w:rsidP="002F0901">
            <w:pPr>
              <w:pStyle w:val="Compact"/>
              <w:jc w:val="left"/>
            </w:pPr>
            <w:r>
              <w:t>191</w:t>
            </w:r>
          </w:p>
        </w:tc>
        <w:tc>
          <w:tcPr>
            <w:tcW w:w="0" w:type="auto"/>
          </w:tcPr>
          <w:p w:rsidR="0002076D" w:rsidRDefault="00874DF7" w:rsidP="002F0901">
            <w:pPr>
              <w:pStyle w:val="Compact"/>
              <w:jc w:val="left"/>
            </w:pPr>
            <w:r>
              <w:t>3,978</w:t>
            </w:r>
          </w:p>
        </w:tc>
      </w:tr>
      <w:tr w:rsidR="0002076D">
        <w:tc>
          <w:tcPr>
            <w:tcW w:w="0" w:type="auto"/>
          </w:tcPr>
          <w:p w:rsidR="0002076D" w:rsidRDefault="00874DF7" w:rsidP="002F0901">
            <w:pPr>
              <w:pStyle w:val="Compact"/>
              <w:jc w:val="left"/>
            </w:pPr>
            <w:r>
              <w:t>2015</w:t>
            </w:r>
          </w:p>
        </w:tc>
        <w:tc>
          <w:tcPr>
            <w:tcW w:w="0" w:type="auto"/>
          </w:tcPr>
          <w:p w:rsidR="0002076D" w:rsidRDefault="00874DF7" w:rsidP="002F0901">
            <w:pPr>
              <w:pStyle w:val="Compact"/>
              <w:jc w:val="left"/>
            </w:pPr>
            <w:r>
              <w:t>70</w:t>
            </w:r>
          </w:p>
        </w:tc>
        <w:tc>
          <w:tcPr>
            <w:tcW w:w="0" w:type="auto"/>
          </w:tcPr>
          <w:p w:rsidR="0002076D" w:rsidRDefault="00874DF7" w:rsidP="002F0901">
            <w:pPr>
              <w:pStyle w:val="Compact"/>
              <w:jc w:val="left"/>
            </w:pPr>
            <w:r>
              <w:t>60</w:t>
            </w:r>
          </w:p>
        </w:tc>
        <w:tc>
          <w:tcPr>
            <w:tcW w:w="0" w:type="auto"/>
          </w:tcPr>
          <w:p w:rsidR="0002076D" w:rsidRDefault="00874DF7" w:rsidP="002F0901">
            <w:pPr>
              <w:pStyle w:val="Compact"/>
              <w:jc w:val="left"/>
            </w:pPr>
            <w:r>
              <w:t>283</w:t>
            </w:r>
          </w:p>
        </w:tc>
        <w:tc>
          <w:tcPr>
            <w:tcW w:w="0" w:type="auto"/>
          </w:tcPr>
          <w:p w:rsidR="0002076D" w:rsidRDefault="00874DF7" w:rsidP="002F0901">
            <w:pPr>
              <w:pStyle w:val="Compact"/>
              <w:jc w:val="left"/>
            </w:pPr>
            <w:r>
              <w:t>3,672</w:t>
            </w:r>
          </w:p>
        </w:tc>
      </w:tr>
      <w:tr w:rsidR="0002076D">
        <w:tc>
          <w:tcPr>
            <w:tcW w:w="0" w:type="auto"/>
          </w:tcPr>
          <w:p w:rsidR="0002076D" w:rsidRDefault="00874DF7" w:rsidP="002F0901">
            <w:pPr>
              <w:pStyle w:val="Compact"/>
              <w:jc w:val="left"/>
            </w:pPr>
            <w:r>
              <w:t>2016</w:t>
            </w:r>
          </w:p>
        </w:tc>
        <w:tc>
          <w:tcPr>
            <w:tcW w:w="0" w:type="auto"/>
          </w:tcPr>
          <w:p w:rsidR="0002076D" w:rsidRDefault="00874DF7" w:rsidP="002F0901">
            <w:pPr>
              <w:pStyle w:val="Compact"/>
              <w:jc w:val="left"/>
            </w:pPr>
            <w:r>
              <w:t>45</w:t>
            </w:r>
          </w:p>
        </w:tc>
        <w:tc>
          <w:tcPr>
            <w:tcW w:w="0" w:type="auto"/>
          </w:tcPr>
          <w:p w:rsidR="0002076D" w:rsidRDefault="00874DF7" w:rsidP="002F0901">
            <w:pPr>
              <w:pStyle w:val="Compact"/>
              <w:jc w:val="left"/>
            </w:pPr>
            <w:r>
              <w:t>76</w:t>
            </w:r>
          </w:p>
        </w:tc>
        <w:tc>
          <w:tcPr>
            <w:tcW w:w="0" w:type="auto"/>
          </w:tcPr>
          <w:p w:rsidR="0002076D" w:rsidRDefault="00874DF7" w:rsidP="002F0901">
            <w:pPr>
              <w:pStyle w:val="Compact"/>
              <w:jc w:val="left"/>
            </w:pPr>
            <w:r>
              <w:t>466</w:t>
            </w:r>
          </w:p>
        </w:tc>
        <w:tc>
          <w:tcPr>
            <w:tcW w:w="0" w:type="auto"/>
          </w:tcPr>
          <w:p w:rsidR="0002076D" w:rsidRDefault="00874DF7" w:rsidP="002F0901">
            <w:pPr>
              <w:pStyle w:val="Compact"/>
              <w:jc w:val="left"/>
            </w:pPr>
            <w:r>
              <w:t>3,514</w:t>
            </w:r>
          </w:p>
        </w:tc>
      </w:tr>
    </w:tbl>
    <w:p w:rsidR="0002076D" w:rsidRDefault="00874DF7" w:rsidP="002F0901">
      <w:pPr>
        <w:pStyle w:val="BodyText"/>
        <w:jc w:val="left"/>
      </w:pPr>
      <w:r>
        <w:t>Some children in vaccine non-eligible cohorts received one, two or three doses of pneumococcal conjugate vaccines before four years of age. This generally occurred at an older age than children in the vaccine eligible cohorts Figure 3.</w:t>
      </w:r>
    </w:p>
    <w:p w:rsidR="0002076D" w:rsidRDefault="00874DF7" w:rsidP="002F0901">
      <w:r>
        <w:rPr>
          <w:noProof/>
        </w:rPr>
        <w:drawing>
          <wp:inline distT="0" distB="0" distL="0" distR="0">
            <wp:extent cx="5676900" cy="4731417"/>
            <wp:effectExtent l="0" t="0" r="0" b="0"/>
            <wp:docPr id="3" name="Picture" descr="Figure 3 Age at the time of administered pneumococcal vaccine dose by birth date"/>
            <wp:cNvGraphicFramePr/>
            <a:graphic xmlns:a="http://schemas.openxmlformats.org/drawingml/2006/main">
              <a:graphicData uri="http://schemas.openxmlformats.org/drawingml/2006/picture">
                <pic:pic xmlns:pic="http://schemas.openxmlformats.org/drawingml/2006/picture">
                  <pic:nvPicPr>
                    <pic:cNvPr id="0" name="Picture" descr="_figures/results/2018-11-25-vaccine-age.png"/>
                    <pic:cNvPicPr>
                      <a:picLocks noChangeAspect="1" noChangeArrowheads="1"/>
                    </pic:cNvPicPr>
                  </pic:nvPicPr>
                  <pic:blipFill>
                    <a:blip r:embed="rId9" cstate="print"/>
                    <a:stretch>
                      <a:fillRect/>
                    </a:stretch>
                  </pic:blipFill>
                  <pic:spPr bwMode="auto">
                    <a:xfrm>
                      <a:off x="0" y="0"/>
                      <a:ext cx="5676900" cy="4731417"/>
                    </a:xfrm>
                    <a:prstGeom prst="rect">
                      <a:avLst/>
                    </a:prstGeom>
                    <a:noFill/>
                    <a:ln w="9525">
                      <a:noFill/>
                      <a:headEnd/>
                      <a:tailEnd/>
                    </a:ln>
                  </pic:spPr>
                </pic:pic>
              </a:graphicData>
            </a:graphic>
          </wp:inline>
        </w:drawing>
      </w:r>
    </w:p>
    <w:p w:rsidR="0002076D" w:rsidRDefault="00874DF7" w:rsidP="002F0901">
      <w:pPr>
        <w:pStyle w:val="ImageCaption"/>
        <w:jc w:val="left"/>
      </w:pPr>
      <w:r>
        <w:t>Figure 3 Age at the time of administered pneumococcal vaccine dose by birth date</w:t>
      </w:r>
    </w:p>
    <w:p w:rsidR="0002076D" w:rsidRDefault="00874DF7" w:rsidP="002F0901">
      <w:pPr>
        <w:pStyle w:val="Heading3"/>
      </w:pPr>
      <w:bookmarkStart w:id="36" w:name="the-national-drug-prescription-registry"/>
      <w:bookmarkStart w:id="37" w:name="_Toc531258431"/>
      <w:bookmarkEnd w:id="36"/>
      <w:r>
        <w:lastRenderedPageBreak/>
        <w:t>The National Drug Prescription Registry</w:t>
      </w:r>
      <w:bookmarkEnd w:id="37"/>
    </w:p>
    <w:p w:rsidR="0002076D" w:rsidRDefault="00874DF7" w:rsidP="002F0901">
      <w:pPr>
        <w:pStyle w:val="FirstParagraph"/>
        <w:jc w:val="left"/>
      </w:pPr>
      <w:r>
        <w:t>The National Drug Prescription Registry (NDPR) recorded all filled prescriptions from 2005-2017. From this registry, all antibacterials for systemic use (J01), vaccines (J07), opthalmologicals (S01) and otologicals (S02) were extracted. A total of 4,020,624 prescriptions were recorded among 360,560 individuals. The number of prescriptions by therapeutic subgroup of the ATC classification system is shown in Table 13. The highest number of antimicrobial prescriptions filled by a single individual was 336 during the study period.</w:t>
      </w:r>
    </w:p>
    <w:p w:rsidR="0002076D" w:rsidRDefault="00874DF7" w:rsidP="002F0901">
      <w:pPr>
        <w:pStyle w:val="TableCaption"/>
        <w:jc w:val="left"/>
      </w:pPr>
      <w:r>
        <w:t>Table 13 Number of prescriptions by Anatomical Therapeutic Chemical codes used in the current study</w:t>
      </w:r>
    </w:p>
    <w:tbl>
      <w:tblPr>
        <w:tblW w:w="0" w:type="pct"/>
        <w:tblLook w:val="07E0"/>
      </w:tblPr>
      <w:tblGrid>
        <w:gridCol w:w="2498"/>
        <w:gridCol w:w="4888"/>
        <w:gridCol w:w="1782"/>
      </w:tblGrid>
      <w:tr w:rsidR="0002076D">
        <w:tc>
          <w:tcPr>
            <w:tcW w:w="0" w:type="auto"/>
            <w:tcBorders>
              <w:bottom w:val="single" w:sz="0" w:space="0" w:color="auto"/>
            </w:tcBorders>
            <w:vAlign w:val="bottom"/>
          </w:tcPr>
          <w:p w:rsidR="0002076D" w:rsidRDefault="00874DF7" w:rsidP="002F0901">
            <w:pPr>
              <w:pStyle w:val="Compact"/>
              <w:jc w:val="left"/>
            </w:pPr>
            <w:r>
              <w:t>ATC chemical subgroup code</w:t>
            </w:r>
          </w:p>
        </w:tc>
        <w:tc>
          <w:tcPr>
            <w:tcW w:w="0" w:type="auto"/>
            <w:tcBorders>
              <w:bottom w:val="single" w:sz="0" w:space="0" w:color="auto"/>
            </w:tcBorders>
            <w:vAlign w:val="bottom"/>
          </w:tcPr>
          <w:p w:rsidR="0002076D" w:rsidRDefault="00874DF7" w:rsidP="002F0901">
            <w:pPr>
              <w:pStyle w:val="Compact"/>
              <w:jc w:val="left"/>
            </w:pPr>
            <w:r>
              <w:t>Description</w:t>
            </w:r>
          </w:p>
        </w:tc>
        <w:tc>
          <w:tcPr>
            <w:tcW w:w="0" w:type="auto"/>
            <w:tcBorders>
              <w:bottom w:val="single" w:sz="0" w:space="0" w:color="auto"/>
            </w:tcBorders>
            <w:vAlign w:val="bottom"/>
          </w:tcPr>
          <w:p w:rsidR="0002076D" w:rsidRDefault="00874DF7" w:rsidP="002F0901">
            <w:pPr>
              <w:pStyle w:val="Compact"/>
              <w:jc w:val="left"/>
            </w:pPr>
            <w:r>
              <w:t>No of prescriptions</w:t>
            </w:r>
          </w:p>
        </w:tc>
      </w:tr>
      <w:tr w:rsidR="0002076D">
        <w:tc>
          <w:tcPr>
            <w:tcW w:w="0" w:type="auto"/>
          </w:tcPr>
          <w:p w:rsidR="0002076D" w:rsidRDefault="00874DF7" w:rsidP="002F0901">
            <w:pPr>
              <w:pStyle w:val="Compact"/>
              <w:jc w:val="left"/>
            </w:pPr>
            <w:r>
              <w:t>J01A</w:t>
            </w:r>
          </w:p>
        </w:tc>
        <w:tc>
          <w:tcPr>
            <w:tcW w:w="0" w:type="auto"/>
          </w:tcPr>
          <w:p w:rsidR="0002076D" w:rsidRDefault="00874DF7" w:rsidP="002F0901">
            <w:pPr>
              <w:pStyle w:val="Compact"/>
              <w:jc w:val="left"/>
            </w:pPr>
            <w:r>
              <w:t>Tetracyclines</w:t>
            </w:r>
          </w:p>
        </w:tc>
        <w:tc>
          <w:tcPr>
            <w:tcW w:w="0" w:type="auto"/>
          </w:tcPr>
          <w:p w:rsidR="0002076D" w:rsidRDefault="00874DF7" w:rsidP="002F0901">
            <w:pPr>
              <w:pStyle w:val="Compact"/>
              <w:jc w:val="left"/>
            </w:pPr>
            <w:r>
              <w:t>357,498</w:t>
            </w:r>
          </w:p>
        </w:tc>
      </w:tr>
      <w:tr w:rsidR="0002076D">
        <w:tc>
          <w:tcPr>
            <w:tcW w:w="0" w:type="auto"/>
          </w:tcPr>
          <w:p w:rsidR="0002076D" w:rsidRDefault="00874DF7" w:rsidP="002F0901">
            <w:pPr>
              <w:pStyle w:val="Compact"/>
              <w:jc w:val="left"/>
            </w:pPr>
            <w:r>
              <w:t>J01B</w:t>
            </w:r>
          </w:p>
        </w:tc>
        <w:tc>
          <w:tcPr>
            <w:tcW w:w="0" w:type="auto"/>
          </w:tcPr>
          <w:p w:rsidR="0002076D" w:rsidRDefault="00874DF7" w:rsidP="002F0901">
            <w:pPr>
              <w:pStyle w:val="Compact"/>
              <w:jc w:val="left"/>
            </w:pPr>
            <w:r>
              <w:t>Amphenicols</w:t>
            </w:r>
          </w:p>
        </w:tc>
        <w:tc>
          <w:tcPr>
            <w:tcW w:w="0" w:type="auto"/>
          </w:tcPr>
          <w:p w:rsidR="0002076D" w:rsidRDefault="00874DF7" w:rsidP="002F0901">
            <w:pPr>
              <w:pStyle w:val="Compact"/>
              <w:jc w:val="left"/>
            </w:pPr>
            <w:r>
              <w:t>0</w:t>
            </w:r>
          </w:p>
        </w:tc>
      </w:tr>
      <w:tr w:rsidR="0002076D">
        <w:tc>
          <w:tcPr>
            <w:tcW w:w="0" w:type="auto"/>
          </w:tcPr>
          <w:p w:rsidR="0002076D" w:rsidRDefault="00874DF7" w:rsidP="002F0901">
            <w:pPr>
              <w:pStyle w:val="Compact"/>
              <w:jc w:val="left"/>
            </w:pPr>
            <w:r>
              <w:t>J01C</w:t>
            </w:r>
          </w:p>
        </w:tc>
        <w:tc>
          <w:tcPr>
            <w:tcW w:w="0" w:type="auto"/>
          </w:tcPr>
          <w:p w:rsidR="0002076D" w:rsidRDefault="00874DF7" w:rsidP="002F0901">
            <w:pPr>
              <w:pStyle w:val="Compact"/>
              <w:jc w:val="left"/>
            </w:pPr>
            <w:r>
              <w:t>Beta-lactam antibacterials, penicillins</w:t>
            </w:r>
          </w:p>
        </w:tc>
        <w:tc>
          <w:tcPr>
            <w:tcW w:w="0" w:type="auto"/>
          </w:tcPr>
          <w:p w:rsidR="0002076D" w:rsidRDefault="00874DF7" w:rsidP="002F0901">
            <w:pPr>
              <w:pStyle w:val="Compact"/>
              <w:jc w:val="left"/>
            </w:pPr>
            <w:r>
              <w:t>1,720,661</w:t>
            </w:r>
          </w:p>
        </w:tc>
      </w:tr>
      <w:tr w:rsidR="0002076D">
        <w:tc>
          <w:tcPr>
            <w:tcW w:w="0" w:type="auto"/>
          </w:tcPr>
          <w:p w:rsidR="0002076D" w:rsidRDefault="00874DF7" w:rsidP="002F0901">
            <w:pPr>
              <w:pStyle w:val="Compact"/>
              <w:jc w:val="left"/>
            </w:pPr>
            <w:r>
              <w:t>J01D</w:t>
            </w:r>
          </w:p>
        </w:tc>
        <w:tc>
          <w:tcPr>
            <w:tcW w:w="0" w:type="auto"/>
          </w:tcPr>
          <w:p w:rsidR="0002076D" w:rsidRDefault="00874DF7" w:rsidP="002F0901">
            <w:pPr>
              <w:pStyle w:val="Compact"/>
              <w:jc w:val="left"/>
            </w:pPr>
            <w:r>
              <w:t>Other beta-lactam antibacterials</w:t>
            </w:r>
          </w:p>
        </w:tc>
        <w:tc>
          <w:tcPr>
            <w:tcW w:w="0" w:type="auto"/>
          </w:tcPr>
          <w:p w:rsidR="0002076D" w:rsidRDefault="00874DF7" w:rsidP="002F0901">
            <w:pPr>
              <w:pStyle w:val="Compact"/>
              <w:jc w:val="left"/>
            </w:pPr>
            <w:r>
              <w:t>106,757</w:t>
            </w:r>
          </w:p>
        </w:tc>
      </w:tr>
      <w:tr w:rsidR="0002076D">
        <w:tc>
          <w:tcPr>
            <w:tcW w:w="0" w:type="auto"/>
          </w:tcPr>
          <w:p w:rsidR="0002076D" w:rsidRDefault="00874DF7" w:rsidP="002F0901">
            <w:pPr>
              <w:pStyle w:val="Compact"/>
              <w:jc w:val="left"/>
            </w:pPr>
            <w:r>
              <w:t>J01E</w:t>
            </w:r>
          </w:p>
        </w:tc>
        <w:tc>
          <w:tcPr>
            <w:tcW w:w="0" w:type="auto"/>
          </w:tcPr>
          <w:p w:rsidR="0002076D" w:rsidRDefault="00874DF7" w:rsidP="002F0901">
            <w:pPr>
              <w:pStyle w:val="Compact"/>
              <w:jc w:val="left"/>
            </w:pPr>
            <w:r>
              <w:t>Sulfonamides and trimethoprim</w:t>
            </w:r>
          </w:p>
        </w:tc>
        <w:tc>
          <w:tcPr>
            <w:tcW w:w="0" w:type="auto"/>
          </w:tcPr>
          <w:p w:rsidR="0002076D" w:rsidRDefault="00874DF7" w:rsidP="002F0901">
            <w:pPr>
              <w:pStyle w:val="Compact"/>
              <w:jc w:val="left"/>
            </w:pPr>
            <w:r>
              <w:t>168,045</w:t>
            </w:r>
          </w:p>
        </w:tc>
      </w:tr>
      <w:tr w:rsidR="0002076D">
        <w:tc>
          <w:tcPr>
            <w:tcW w:w="0" w:type="auto"/>
          </w:tcPr>
          <w:p w:rsidR="0002076D" w:rsidRDefault="00874DF7" w:rsidP="002F0901">
            <w:pPr>
              <w:pStyle w:val="Compact"/>
              <w:jc w:val="left"/>
            </w:pPr>
            <w:r>
              <w:t>J01F</w:t>
            </w:r>
          </w:p>
        </w:tc>
        <w:tc>
          <w:tcPr>
            <w:tcW w:w="0" w:type="auto"/>
          </w:tcPr>
          <w:p w:rsidR="0002076D" w:rsidRDefault="00874DF7" w:rsidP="002F0901">
            <w:pPr>
              <w:pStyle w:val="Compact"/>
              <w:jc w:val="left"/>
            </w:pPr>
            <w:r>
              <w:t>Macrolides, lincosamides and streptogramins</w:t>
            </w:r>
          </w:p>
        </w:tc>
        <w:tc>
          <w:tcPr>
            <w:tcW w:w="0" w:type="auto"/>
          </w:tcPr>
          <w:p w:rsidR="0002076D" w:rsidRDefault="00874DF7" w:rsidP="002F0901">
            <w:pPr>
              <w:pStyle w:val="Compact"/>
              <w:jc w:val="left"/>
            </w:pPr>
            <w:r>
              <w:t>344,098</w:t>
            </w:r>
          </w:p>
        </w:tc>
      </w:tr>
      <w:tr w:rsidR="0002076D">
        <w:tc>
          <w:tcPr>
            <w:tcW w:w="0" w:type="auto"/>
          </w:tcPr>
          <w:p w:rsidR="0002076D" w:rsidRDefault="00874DF7" w:rsidP="002F0901">
            <w:pPr>
              <w:pStyle w:val="Compact"/>
              <w:jc w:val="left"/>
            </w:pPr>
            <w:r>
              <w:t>J01G</w:t>
            </w:r>
          </w:p>
        </w:tc>
        <w:tc>
          <w:tcPr>
            <w:tcW w:w="0" w:type="auto"/>
          </w:tcPr>
          <w:p w:rsidR="0002076D" w:rsidRDefault="00874DF7" w:rsidP="002F0901">
            <w:pPr>
              <w:pStyle w:val="Compact"/>
              <w:jc w:val="left"/>
            </w:pPr>
            <w:r>
              <w:t>Aminoglycoside antibacterials</w:t>
            </w:r>
          </w:p>
        </w:tc>
        <w:tc>
          <w:tcPr>
            <w:tcW w:w="0" w:type="auto"/>
          </w:tcPr>
          <w:p w:rsidR="0002076D" w:rsidRDefault="00874DF7" w:rsidP="002F0901">
            <w:pPr>
              <w:pStyle w:val="Compact"/>
              <w:jc w:val="left"/>
            </w:pPr>
            <w:r>
              <w:t>71</w:t>
            </w:r>
          </w:p>
        </w:tc>
      </w:tr>
      <w:tr w:rsidR="0002076D">
        <w:tc>
          <w:tcPr>
            <w:tcW w:w="0" w:type="auto"/>
          </w:tcPr>
          <w:p w:rsidR="0002076D" w:rsidRDefault="00874DF7" w:rsidP="002F0901">
            <w:pPr>
              <w:pStyle w:val="Compact"/>
              <w:jc w:val="left"/>
            </w:pPr>
            <w:r>
              <w:t>J01M</w:t>
            </w:r>
          </w:p>
        </w:tc>
        <w:tc>
          <w:tcPr>
            <w:tcW w:w="0" w:type="auto"/>
          </w:tcPr>
          <w:p w:rsidR="0002076D" w:rsidRDefault="00874DF7" w:rsidP="002F0901">
            <w:pPr>
              <w:pStyle w:val="Compact"/>
              <w:jc w:val="left"/>
            </w:pPr>
            <w:r>
              <w:t>Quinolone antibacterials</w:t>
            </w:r>
          </w:p>
        </w:tc>
        <w:tc>
          <w:tcPr>
            <w:tcW w:w="0" w:type="auto"/>
          </w:tcPr>
          <w:p w:rsidR="0002076D" w:rsidRDefault="00874DF7" w:rsidP="002F0901">
            <w:pPr>
              <w:pStyle w:val="Compact"/>
              <w:jc w:val="left"/>
            </w:pPr>
            <w:r>
              <w:t>135,864</w:t>
            </w:r>
          </w:p>
        </w:tc>
      </w:tr>
      <w:tr w:rsidR="0002076D">
        <w:tc>
          <w:tcPr>
            <w:tcW w:w="0" w:type="auto"/>
          </w:tcPr>
          <w:p w:rsidR="0002076D" w:rsidRDefault="00874DF7" w:rsidP="002F0901">
            <w:pPr>
              <w:pStyle w:val="Compact"/>
              <w:jc w:val="left"/>
            </w:pPr>
            <w:r>
              <w:t>J01R</w:t>
            </w:r>
          </w:p>
        </w:tc>
        <w:tc>
          <w:tcPr>
            <w:tcW w:w="0" w:type="auto"/>
          </w:tcPr>
          <w:p w:rsidR="0002076D" w:rsidRDefault="00874DF7" w:rsidP="002F0901">
            <w:pPr>
              <w:pStyle w:val="Compact"/>
              <w:jc w:val="left"/>
            </w:pPr>
            <w:r>
              <w:t>Combinations of antibacterials</w:t>
            </w:r>
          </w:p>
        </w:tc>
        <w:tc>
          <w:tcPr>
            <w:tcW w:w="0" w:type="auto"/>
          </w:tcPr>
          <w:p w:rsidR="0002076D" w:rsidRDefault="00874DF7" w:rsidP="002F0901">
            <w:pPr>
              <w:pStyle w:val="Compact"/>
              <w:jc w:val="left"/>
            </w:pPr>
            <w:r>
              <w:t>0</w:t>
            </w:r>
          </w:p>
        </w:tc>
      </w:tr>
      <w:tr w:rsidR="0002076D">
        <w:tc>
          <w:tcPr>
            <w:tcW w:w="0" w:type="auto"/>
          </w:tcPr>
          <w:p w:rsidR="0002076D" w:rsidRDefault="00874DF7" w:rsidP="002F0901">
            <w:pPr>
              <w:pStyle w:val="Compact"/>
              <w:jc w:val="left"/>
            </w:pPr>
            <w:r>
              <w:t>J01X</w:t>
            </w:r>
          </w:p>
        </w:tc>
        <w:tc>
          <w:tcPr>
            <w:tcW w:w="0" w:type="auto"/>
          </w:tcPr>
          <w:p w:rsidR="0002076D" w:rsidRDefault="00874DF7" w:rsidP="002F0901">
            <w:pPr>
              <w:pStyle w:val="Compact"/>
              <w:jc w:val="left"/>
            </w:pPr>
            <w:r>
              <w:t>Other antibacterials</w:t>
            </w:r>
          </w:p>
        </w:tc>
        <w:tc>
          <w:tcPr>
            <w:tcW w:w="0" w:type="auto"/>
          </w:tcPr>
          <w:p w:rsidR="0002076D" w:rsidRDefault="00874DF7" w:rsidP="002F0901">
            <w:pPr>
              <w:pStyle w:val="Compact"/>
              <w:jc w:val="left"/>
            </w:pPr>
            <w:r>
              <w:t>96,318</w:t>
            </w:r>
          </w:p>
        </w:tc>
      </w:tr>
      <w:tr w:rsidR="0002076D">
        <w:tc>
          <w:tcPr>
            <w:tcW w:w="0" w:type="auto"/>
          </w:tcPr>
          <w:p w:rsidR="0002076D" w:rsidRDefault="00874DF7" w:rsidP="002F0901">
            <w:pPr>
              <w:pStyle w:val="Compact"/>
              <w:jc w:val="left"/>
            </w:pPr>
            <w:r>
              <w:t>J07A</w:t>
            </w:r>
          </w:p>
        </w:tc>
        <w:tc>
          <w:tcPr>
            <w:tcW w:w="0" w:type="auto"/>
          </w:tcPr>
          <w:p w:rsidR="0002076D" w:rsidRDefault="00874DF7" w:rsidP="002F0901">
            <w:pPr>
              <w:pStyle w:val="Compact"/>
              <w:jc w:val="left"/>
            </w:pPr>
            <w:r>
              <w:t>Bacterial vaccines</w:t>
            </w:r>
          </w:p>
        </w:tc>
        <w:tc>
          <w:tcPr>
            <w:tcW w:w="0" w:type="auto"/>
          </w:tcPr>
          <w:p w:rsidR="0002076D" w:rsidRDefault="00874DF7" w:rsidP="002F0901">
            <w:pPr>
              <w:pStyle w:val="Compact"/>
              <w:jc w:val="left"/>
            </w:pPr>
            <w:r>
              <w:t>9,687</w:t>
            </w:r>
          </w:p>
        </w:tc>
      </w:tr>
      <w:tr w:rsidR="0002076D">
        <w:tc>
          <w:tcPr>
            <w:tcW w:w="0" w:type="auto"/>
          </w:tcPr>
          <w:p w:rsidR="0002076D" w:rsidRDefault="00874DF7" w:rsidP="002F0901">
            <w:pPr>
              <w:pStyle w:val="Compact"/>
              <w:jc w:val="left"/>
            </w:pPr>
            <w:r>
              <w:t>J07B</w:t>
            </w:r>
          </w:p>
        </w:tc>
        <w:tc>
          <w:tcPr>
            <w:tcW w:w="0" w:type="auto"/>
          </w:tcPr>
          <w:p w:rsidR="0002076D" w:rsidRDefault="00874DF7" w:rsidP="002F0901">
            <w:pPr>
              <w:pStyle w:val="Compact"/>
              <w:jc w:val="left"/>
            </w:pPr>
            <w:r>
              <w:t>Viral vaccines</w:t>
            </w:r>
          </w:p>
        </w:tc>
        <w:tc>
          <w:tcPr>
            <w:tcW w:w="0" w:type="auto"/>
          </w:tcPr>
          <w:p w:rsidR="0002076D" w:rsidRDefault="00874DF7" w:rsidP="002F0901">
            <w:pPr>
              <w:pStyle w:val="Compact"/>
              <w:jc w:val="left"/>
            </w:pPr>
            <w:r>
              <w:t>16,703</w:t>
            </w:r>
          </w:p>
        </w:tc>
      </w:tr>
      <w:tr w:rsidR="0002076D">
        <w:tc>
          <w:tcPr>
            <w:tcW w:w="0" w:type="auto"/>
          </w:tcPr>
          <w:p w:rsidR="0002076D" w:rsidRDefault="00874DF7" w:rsidP="002F0901">
            <w:pPr>
              <w:pStyle w:val="Compact"/>
              <w:jc w:val="left"/>
            </w:pPr>
            <w:r>
              <w:t>J07C</w:t>
            </w:r>
          </w:p>
        </w:tc>
        <w:tc>
          <w:tcPr>
            <w:tcW w:w="0" w:type="auto"/>
          </w:tcPr>
          <w:p w:rsidR="0002076D" w:rsidRDefault="00874DF7" w:rsidP="002F0901">
            <w:pPr>
              <w:pStyle w:val="Compact"/>
              <w:jc w:val="left"/>
            </w:pPr>
            <w:r>
              <w:t>Bacterial and viral vaccines</w:t>
            </w:r>
          </w:p>
        </w:tc>
        <w:tc>
          <w:tcPr>
            <w:tcW w:w="0" w:type="auto"/>
          </w:tcPr>
          <w:p w:rsidR="0002076D" w:rsidRDefault="00874DF7" w:rsidP="002F0901">
            <w:pPr>
              <w:pStyle w:val="Compact"/>
              <w:jc w:val="left"/>
            </w:pPr>
            <w:r>
              <w:t>496</w:t>
            </w:r>
          </w:p>
        </w:tc>
      </w:tr>
      <w:tr w:rsidR="0002076D">
        <w:tc>
          <w:tcPr>
            <w:tcW w:w="0" w:type="auto"/>
          </w:tcPr>
          <w:p w:rsidR="0002076D" w:rsidRDefault="00874DF7" w:rsidP="002F0901">
            <w:pPr>
              <w:pStyle w:val="Compact"/>
              <w:jc w:val="left"/>
            </w:pPr>
            <w:r>
              <w:t>J07X</w:t>
            </w:r>
          </w:p>
        </w:tc>
        <w:tc>
          <w:tcPr>
            <w:tcW w:w="0" w:type="auto"/>
          </w:tcPr>
          <w:p w:rsidR="0002076D" w:rsidRDefault="00874DF7" w:rsidP="002F0901">
            <w:pPr>
              <w:pStyle w:val="Compact"/>
              <w:jc w:val="left"/>
            </w:pPr>
            <w:r>
              <w:t>Other vaccines</w:t>
            </w:r>
          </w:p>
        </w:tc>
        <w:tc>
          <w:tcPr>
            <w:tcW w:w="0" w:type="auto"/>
          </w:tcPr>
          <w:p w:rsidR="0002076D" w:rsidRDefault="00874DF7" w:rsidP="002F0901">
            <w:pPr>
              <w:pStyle w:val="Compact"/>
              <w:jc w:val="left"/>
            </w:pPr>
            <w:r>
              <w:t>0</w:t>
            </w:r>
          </w:p>
        </w:tc>
      </w:tr>
      <w:tr w:rsidR="0002076D">
        <w:tc>
          <w:tcPr>
            <w:tcW w:w="0" w:type="auto"/>
          </w:tcPr>
          <w:p w:rsidR="0002076D" w:rsidRDefault="00874DF7" w:rsidP="002F0901">
            <w:pPr>
              <w:pStyle w:val="Compact"/>
              <w:jc w:val="left"/>
            </w:pPr>
            <w:r>
              <w:t>S01A</w:t>
            </w:r>
          </w:p>
        </w:tc>
        <w:tc>
          <w:tcPr>
            <w:tcW w:w="0" w:type="auto"/>
          </w:tcPr>
          <w:p w:rsidR="0002076D" w:rsidRDefault="00874DF7" w:rsidP="002F0901">
            <w:pPr>
              <w:pStyle w:val="Compact"/>
              <w:jc w:val="left"/>
            </w:pPr>
            <w:r>
              <w:t>Anti-infective opthalmologicals</w:t>
            </w:r>
          </w:p>
        </w:tc>
        <w:tc>
          <w:tcPr>
            <w:tcW w:w="0" w:type="auto"/>
          </w:tcPr>
          <w:p w:rsidR="0002076D" w:rsidRDefault="00874DF7" w:rsidP="002F0901">
            <w:pPr>
              <w:pStyle w:val="Compact"/>
              <w:jc w:val="left"/>
            </w:pPr>
            <w:r>
              <w:t>287,904</w:t>
            </w:r>
          </w:p>
        </w:tc>
      </w:tr>
      <w:tr w:rsidR="0002076D">
        <w:tc>
          <w:tcPr>
            <w:tcW w:w="0" w:type="auto"/>
          </w:tcPr>
          <w:p w:rsidR="0002076D" w:rsidRDefault="00874DF7" w:rsidP="002F0901">
            <w:pPr>
              <w:pStyle w:val="Compact"/>
              <w:jc w:val="left"/>
            </w:pPr>
            <w:r>
              <w:t>S02A</w:t>
            </w:r>
          </w:p>
        </w:tc>
        <w:tc>
          <w:tcPr>
            <w:tcW w:w="0" w:type="auto"/>
          </w:tcPr>
          <w:p w:rsidR="0002076D" w:rsidRDefault="00874DF7" w:rsidP="002F0901">
            <w:pPr>
              <w:pStyle w:val="Compact"/>
              <w:jc w:val="left"/>
            </w:pPr>
            <w:r>
              <w:t>Anti-infective otologicals</w:t>
            </w:r>
          </w:p>
        </w:tc>
        <w:tc>
          <w:tcPr>
            <w:tcW w:w="0" w:type="auto"/>
          </w:tcPr>
          <w:p w:rsidR="0002076D" w:rsidRDefault="00874DF7" w:rsidP="002F0901">
            <w:pPr>
              <w:pStyle w:val="Compact"/>
              <w:jc w:val="left"/>
            </w:pPr>
            <w:r>
              <w:t>1</w:t>
            </w:r>
          </w:p>
        </w:tc>
      </w:tr>
      <w:tr w:rsidR="0002076D">
        <w:tc>
          <w:tcPr>
            <w:tcW w:w="0" w:type="auto"/>
          </w:tcPr>
          <w:p w:rsidR="0002076D" w:rsidRDefault="00874DF7" w:rsidP="002F0901">
            <w:pPr>
              <w:pStyle w:val="Compact"/>
              <w:jc w:val="left"/>
            </w:pPr>
            <w:r>
              <w:t>S01C</w:t>
            </w:r>
          </w:p>
        </w:tc>
        <w:tc>
          <w:tcPr>
            <w:tcW w:w="0" w:type="auto"/>
          </w:tcPr>
          <w:p w:rsidR="0002076D" w:rsidRDefault="00874DF7" w:rsidP="002F0901">
            <w:pPr>
              <w:pStyle w:val="Compact"/>
              <w:jc w:val="left"/>
            </w:pPr>
            <w:r>
              <w:t>Anti-inflammatory agents and anti-infectives opthalmologicals</w:t>
            </w:r>
          </w:p>
        </w:tc>
        <w:tc>
          <w:tcPr>
            <w:tcW w:w="0" w:type="auto"/>
          </w:tcPr>
          <w:p w:rsidR="0002076D" w:rsidRDefault="00874DF7" w:rsidP="002F0901">
            <w:pPr>
              <w:pStyle w:val="Compact"/>
              <w:jc w:val="left"/>
            </w:pPr>
            <w:r>
              <w:t>40,315</w:t>
            </w:r>
          </w:p>
        </w:tc>
      </w:tr>
      <w:tr w:rsidR="0002076D">
        <w:tc>
          <w:tcPr>
            <w:tcW w:w="0" w:type="auto"/>
          </w:tcPr>
          <w:p w:rsidR="0002076D" w:rsidRDefault="00874DF7" w:rsidP="002F0901">
            <w:pPr>
              <w:pStyle w:val="Compact"/>
              <w:jc w:val="left"/>
            </w:pPr>
            <w:r>
              <w:t>S02C</w:t>
            </w:r>
          </w:p>
        </w:tc>
        <w:tc>
          <w:tcPr>
            <w:tcW w:w="0" w:type="auto"/>
          </w:tcPr>
          <w:p w:rsidR="0002076D" w:rsidRDefault="00874DF7" w:rsidP="002F0901">
            <w:pPr>
              <w:pStyle w:val="Compact"/>
              <w:jc w:val="left"/>
            </w:pPr>
            <w:r>
              <w:t>Anti-inflammatory agents and anti-infectives otologicals</w:t>
            </w:r>
          </w:p>
        </w:tc>
        <w:tc>
          <w:tcPr>
            <w:tcW w:w="0" w:type="auto"/>
          </w:tcPr>
          <w:p w:rsidR="0002076D" w:rsidRDefault="00874DF7" w:rsidP="002F0901">
            <w:pPr>
              <w:pStyle w:val="Compact"/>
              <w:jc w:val="left"/>
            </w:pPr>
            <w:r>
              <w:t>25,218</w:t>
            </w:r>
          </w:p>
        </w:tc>
      </w:tr>
    </w:tbl>
    <w:p w:rsidR="0002076D" w:rsidRDefault="00874DF7" w:rsidP="002F0901">
      <w:pPr>
        <w:pStyle w:val="BodyText"/>
        <w:jc w:val="left"/>
      </w:pPr>
      <w:r>
        <w:t>The distribution of antimicrobial prescriptions by age is shown in Figure 4.</w:t>
      </w:r>
    </w:p>
    <w:p w:rsidR="0002076D" w:rsidRDefault="00874DF7" w:rsidP="002F0901">
      <w:r>
        <w:rPr>
          <w:noProof/>
        </w:rPr>
        <w:lastRenderedPageBreak/>
        <w:drawing>
          <wp:inline distT="0" distB="0" distL="0" distR="0">
            <wp:extent cx="5676900" cy="5676900"/>
            <wp:effectExtent l="0" t="0" r="0" b="0"/>
            <wp:docPr id="4" name="Picture" descr="Figure 4 Antimicrobial prescriptions by age"/>
            <wp:cNvGraphicFramePr/>
            <a:graphic xmlns:a="http://schemas.openxmlformats.org/drawingml/2006/main">
              <a:graphicData uri="http://schemas.openxmlformats.org/drawingml/2006/picture">
                <pic:pic xmlns:pic="http://schemas.openxmlformats.org/drawingml/2006/picture">
                  <pic:nvPicPr>
                    <pic:cNvPr id="0" name="Picture" descr="_figures/results/2018-11-18-prescriptions-age.png"/>
                    <pic:cNvPicPr>
                      <a:picLocks noChangeAspect="1" noChangeArrowheads="1"/>
                    </pic:cNvPicPr>
                  </pic:nvPicPr>
                  <pic:blipFill>
                    <a:blip r:embed="rId10" cstate="print"/>
                    <a:stretch>
                      <a:fillRect/>
                    </a:stretch>
                  </pic:blipFill>
                  <pic:spPr bwMode="auto">
                    <a:xfrm>
                      <a:off x="0" y="0"/>
                      <a:ext cx="5676900" cy="5676900"/>
                    </a:xfrm>
                    <a:prstGeom prst="rect">
                      <a:avLst/>
                    </a:prstGeom>
                    <a:noFill/>
                    <a:ln w="9525">
                      <a:noFill/>
                      <a:headEnd/>
                      <a:tailEnd/>
                    </a:ln>
                  </pic:spPr>
                </pic:pic>
              </a:graphicData>
            </a:graphic>
          </wp:inline>
        </w:drawing>
      </w:r>
    </w:p>
    <w:p w:rsidR="0002076D" w:rsidRDefault="00874DF7" w:rsidP="002F0901">
      <w:pPr>
        <w:pStyle w:val="ImageCaption"/>
        <w:jc w:val="left"/>
      </w:pPr>
      <w:r>
        <w:t>Figure 4 Antimicrobial prescriptions by age</w:t>
      </w:r>
    </w:p>
    <w:p w:rsidR="0002076D" w:rsidRDefault="00874DF7" w:rsidP="002F0901">
      <w:pPr>
        <w:pStyle w:val="Heading3"/>
      </w:pPr>
      <w:bookmarkStart w:id="38" w:name="reimbursement-database-of-icelandic-heal"/>
      <w:bookmarkStart w:id="39" w:name="_Toc531258432"/>
      <w:bookmarkEnd w:id="38"/>
      <w:r>
        <w:t>Reimbursement database of Icelandic Health Insurance</w:t>
      </w:r>
      <w:bookmarkEnd w:id="39"/>
    </w:p>
    <w:p w:rsidR="0002076D" w:rsidRDefault="00874DF7" w:rsidP="002F0901">
      <w:pPr>
        <w:pStyle w:val="FirstParagraph"/>
        <w:jc w:val="left"/>
      </w:pPr>
      <w:r>
        <w:t>All interactions with independent health care practitioners were recorded in Icelandic Health Insurance’s reimbursement database. From this database, all records of otolaryngological procedures were extracted. A total of 51,814 procedures were recorded among 34,084 individuals.</w:t>
      </w:r>
    </w:p>
    <w:p w:rsidR="0002076D" w:rsidRDefault="00874DF7" w:rsidP="002F0901">
      <w:pPr>
        <w:pStyle w:val="Heading2"/>
      </w:pPr>
      <w:bookmarkStart w:id="40" w:name="paper1results"/>
      <w:bookmarkStart w:id="41" w:name="_Toc531258433"/>
      <w:bookmarkEnd w:id="40"/>
      <w:r>
        <w:t>Impact on otitis media with treatment failure (Paper I)</w:t>
      </w:r>
      <w:bookmarkEnd w:id="41"/>
    </w:p>
    <w:p w:rsidR="0002076D" w:rsidRDefault="00874DF7" w:rsidP="002F0901">
      <w:pPr>
        <w:pStyle w:val="FirstParagraph"/>
        <w:jc w:val="left"/>
      </w:pPr>
      <w:r>
        <w:t>The total number of children under eighteen years of age who lived within Children’s Hospital Iceland’s referral region remained stable during the study period, decreasing from 62,067 in 2008 to 61,798 in 2015. The variation was more pronounced in the number of children under four years of age in the same region, which increased from 13,562 in 2008 to 14,644 in 2011, and then decreased to 13,272 in 2015.</w:t>
      </w:r>
    </w:p>
    <w:p w:rsidR="0002076D" w:rsidRDefault="00874DF7" w:rsidP="002F0901">
      <w:pPr>
        <w:pStyle w:val="BodyText"/>
        <w:jc w:val="left"/>
      </w:pPr>
      <w:r>
        <w:lastRenderedPageBreak/>
        <w:t xml:space="preserve">During the period January 1, 2008 to December 31, 2015, 103,220 visits were recorded to the Children’s Hospital Iceland. The visits varied over the calendar year, spiking in the winter months and troughing in the summer months. The total number of visits increased steadily during the study period, from 12,229 in 2008 to 14,502 in 2015, </w:t>
      </w:r>
      <w:ins w:id="42" w:author="andrea55" w:date="2018-11-30T14:04:00Z">
        <w:r w:rsidR="003F2950">
          <w:t xml:space="preserve">as seen in </w:t>
        </w:r>
      </w:ins>
      <w:r>
        <w:t>Figure 5.</w:t>
      </w:r>
    </w:p>
    <w:p w:rsidR="0002076D" w:rsidRDefault="00874DF7" w:rsidP="002F0901">
      <w:r>
        <w:rPr>
          <w:noProof/>
        </w:rPr>
        <w:drawing>
          <wp:inline distT="0" distB="0" distL="0" distR="0">
            <wp:extent cx="5676900" cy="3783932"/>
            <wp:effectExtent l="0" t="0" r="0" b="0"/>
            <wp:docPr id="5" name="Picture" descr="Figure 5 Monthly number of visits to Children’s Hospital Iceland"/>
            <wp:cNvGraphicFramePr/>
            <a:graphic xmlns:a="http://schemas.openxmlformats.org/drawingml/2006/main">
              <a:graphicData uri="http://schemas.openxmlformats.org/drawingml/2006/picture">
                <pic:pic xmlns:pic="http://schemas.openxmlformats.org/drawingml/2006/picture">
                  <pic:nvPicPr>
                    <pic:cNvPr id="0" name="Picture" descr="_figures/paper_I/2018-11-03-monthly-visits.png"/>
                    <pic:cNvPicPr>
                      <a:picLocks noChangeAspect="1" noChangeArrowheads="1"/>
                    </pic:cNvPicPr>
                  </pic:nvPicPr>
                  <pic:blipFill>
                    <a:blip r:embed="rId11"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5 Monthly number of visits to Children’s Hospital Iceland</w:t>
      </w:r>
    </w:p>
    <w:p w:rsidR="0002076D" w:rsidRDefault="00874DF7" w:rsidP="002F0901">
      <w:pPr>
        <w:pStyle w:val="BodyText"/>
        <w:jc w:val="left"/>
      </w:pPr>
      <w:r>
        <w:t>During the same period, 6,232 visits to the Children’s Hospital Iceland for acute otitis media were recorded for 4,624 individual children under four years of age, representing 4,994 distinct episodes. Of those episodes, 531 were treated with one or more doses of ceftriaxone. The total number of visits, visits for AOM and ceftriaxone treatment episodes are shown in Table 14,</w:t>
      </w:r>
    </w:p>
    <w:p w:rsidR="0002076D" w:rsidRDefault="00874DF7" w:rsidP="002F0901">
      <w:pPr>
        <w:pStyle w:val="TableCaption"/>
        <w:jc w:val="left"/>
      </w:pPr>
      <w:r>
        <w:t>Table 14 Incidence rates of visits to Children’s Hospital Iceland and parenteral ceftriaxone by calendar-year</w:t>
      </w:r>
      <w:r w:rsidR="003F2950">
        <w:rPr>
          <w:rStyle w:val="CommentReference"/>
        </w:rPr>
        <w:commentReference w:id="43"/>
      </w:r>
    </w:p>
    <w:tbl>
      <w:tblPr>
        <w:tblW w:w="0" w:type="pct"/>
        <w:tblLook w:val="07E0"/>
      </w:tblPr>
      <w:tblGrid>
        <w:gridCol w:w="661"/>
        <w:gridCol w:w="1351"/>
        <w:gridCol w:w="1128"/>
        <w:gridCol w:w="1128"/>
        <w:gridCol w:w="1073"/>
        <w:gridCol w:w="1128"/>
        <w:gridCol w:w="1128"/>
      </w:tblGrid>
      <w:tr w:rsidR="0002076D">
        <w:tc>
          <w:tcPr>
            <w:tcW w:w="0" w:type="auto"/>
            <w:tcBorders>
              <w:bottom w:val="single" w:sz="0" w:space="0" w:color="auto"/>
            </w:tcBorders>
            <w:vAlign w:val="bottom"/>
          </w:tcPr>
          <w:p w:rsidR="0002076D" w:rsidRDefault="00874DF7" w:rsidP="002F0901">
            <w:pPr>
              <w:pStyle w:val="Compact"/>
              <w:jc w:val="left"/>
            </w:pPr>
            <w:r>
              <w:t>Year</w:t>
            </w:r>
          </w:p>
        </w:tc>
        <w:tc>
          <w:tcPr>
            <w:tcW w:w="0" w:type="auto"/>
            <w:tcBorders>
              <w:bottom w:val="single" w:sz="0" w:space="0" w:color="auto"/>
            </w:tcBorders>
            <w:vAlign w:val="bottom"/>
          </w:tcPr>
          <w:p w:rsidR="0002076D" w:rsidRDefault="00874DF7" w:rsidP="002F0901">
            <w:pPr>
              <w:pStyle w:val="Compact"/>
              <w:jc w:val="left"/>
            </w:pPr>
            <w:r>
              <w:t>Total (n)</w:t>
            </w:r>
          </w:p>
        </w:tc>
        <w:tc>
          <w:tcPr>
            <w:tcW w:w="0" w:type="auto"/>
            <w:tcBorders>
              <w:bottom w:val="single" w:sz="0" w:space="0" w:color="auto"/>
            </w:tcBorders>
            <w:vAlign w:val="bottom"/>
          </w:tcPr>
          <w:p w:rsidR="0002076D" w:rsidRDefault="00874DF7" w:rsidP="002F0901">
            <w:pPr>
              <w:pStyle w:val="Compact"/>
              <w:jc w:val="left"/>
            </w:pPr>
            <w:r>
              <w:t>AOM (n)</w:t>
            </w:r>
          </w:p>
        </w:tc>
        <w:tc>
          <w:tcPr>
            <w:tcW w:w="0" w:type="auto"/>
            <w:tcBorders>
              <w:bottom w:val="single" w:sz="0" w:space="0" w:color="auto"/>
            </w:tcBorders>
            <w:vAlign w:val="bottom"/>
          </w:tcPr>
          <w:p w:rsidR="0002076D" w:rsidRDefault="00874DF7" w:rsidP="002F0901">
            <w:pPr>
              <w:pStyle w:val="Compact"/>
              <w:jc w:val="left"/>
            </w:pPr>
            <w:r>
              <w:t>Total (n)</w:t>
            </w:r>
          </w:p>
        </w:tc>
        <w:tc>
          <w:tcPr>
            <w:tcW w:w="0" w:type="auto"/>
            <w:tcBorders>
              <w:bottom w:val="single" w:sz="0" w:space="0" w:color="auto"/>
            </w:tcBorders>
            <w:vAlign w:val="bottom"/>
          </w:tcPr>
          <w:p w:rsidR="0002076D" w:rsidRDefault="00874DF7" w:rsidP="002F0901">
            <w:pPr>
              <w:pStyle w:val="Compact"/>
              <w:jc w:val="left"/>
            </w:pPr>
            <w:r>
              <w:t>AOM (n)</w:t>
            </w:r>
          </w:p>
        </w:tc>
        <w:tc>
          <w:tcPr>
            <w:tcW w:w="0" w:type="auto"/>
            <w:tcBorders>
              <w:bottom w:val="single" w:sz="0" w:space="0" w:color="auto"/>
            </w:tcBorders>
            <w:vAlign w:val="bottom"/>
          </w:tcPr>
          <w:p w:rsidR="0002076D" w:rsidRDefault="00874DF7" w:rsidP="002F0901">
            <w:pPr>
              <w:pStyle w:val="Compact"/>
              <w:jc w:val="left"/>
            </w:pPr>
            <w:r>
              <w:t>Total (n)</w:t>
            </w:r>
          </w:p>
        </w:tc>
        <w:tc>
          <w:tcPr>
            <w:tcW w:w="0" w:type="auto"/>
            <w:tcBorders>
              <w:bottom w:val="single" w:sz="0" w:space="0" w:color="auto"/>
            </w:tcBorders>
            <w:vAlign w:val="bottom"/>
          </w:tcPr>
          <w:p w:rsidR="0002076D" w:rsidRDefault="00874DF7" w:rsidP="002F0901">
            <w:pPr>
              <w:pStyle w:val="Compact"/>
              <w:jc w:val="left"/>
            </w:pPr>
            <w:r>
              <w:t>AOM (n)</w:t>
            </w:r>
          </w:p>
        </w:tc>
      </w:tr>
      <w:tr w:rsidR="0002076D">
        <w:tc>
          <w:tcPr>
            <w:tcW w:w="0" w:type="auto"/>
          </w:tcPr>
          <w:p w:rsidR="0002076D" w:rsidRDefault="00874DF7" w:rsidP="002F0901">
            <w:pPr>
              <w:pStyle w:val="Compact"/>
              <w:jc w:val="left"/>
            </w:pPr>
            <w:r>
              <w:t>2008</w:t>
            </w:r>
          </w:p>
        </w:tc>
        <w:tc>
          <w:tcPr>
            <w:tcW w:w="0" w:type="auto"/>
          </w:tcPr>
          <w:p w:rsidR="0002076D" w:rsidRDefault="00874DF7" w:rsidP="002F0901">
            <w:pPr>
              <w:pStyle w:val="Compact"/>
              <w:jc w:val="left"/>
            </w:pPr>
            <w:r>
              <w:t>197 (12,229)</w:t>
            </w:r>
          </w:p>
        </w:tc>
        <w:tc>
          <w:tcPr>
            <w:tcW w:w="0" w:type="auto"/>
          </w:tcPr>
          <w:p w:rsidR="0002076D" w:rsidRDefault="00874DF7" w:rsidP="002F0901">
            <w:pPr>
              <w:pStyle w:val="Compact"/>
              <w:jc w:val="left"/>
            </w:pPr>
            <w:r>
              <w:t>69 (936)</w:t>
            </w:r>
          </w:p>
        </w:tc>
        <w:tc>
          <w:tcPr>
            <w:tcW w:w="0" w:type="auto"/>
          </w:tcPr>
          <w:p w:rsidR="0002076D" w:rsidRDefault="00874DF7" w:rsidP="002F0901">
            <w:pPr>
              <w:pStyle w:val="Compact"/>
              <w:jc w:val="left"/>
            </w:pPr>
            <w:r>
              <w:t>80.8 (988)</w:t>
            </w:r>
          </w:p>
        </w:tc>
        <w:tc>
          <w:tcPr>
            <w:tcW w:w="0" w:type="auto"/>
          </w:tcPr>
          <w:p w:rsidR="0002076D" w:rsidRDefault="00874DF7" w:rsidP="002F0901">
            <w:pPr>
              <w:pStyle w:val="Compact"/>
              <w:jc w:val="left"/>
            </w:pPr>
            <w:r>
              <w:t>186 (174)</w:t>
            </w:r>
          </w:p>
        </w:tc>
        <w:tc>
          <w:tcPr>
            <w:tcW w:w="0" w:type="auto"/>
          </w:tcPr>
          <w:p w:rsidR="0002076D" w:rsidRDefault="00874DF7" w:rsidP="002F0901">
            <w:pPr>
              <w:pStyle w:val="Compact"/>
              <w:jc w:val="left"/>
            </w:pPr>
            <w:r>
              <w:t>15.9 (988)</w:t>
            </w:r>
          </w:p>
        </w:tc>
        <w:tc>
          <w:tcPr>
            <w:tcW w:w="0" w:type="auto"/>
          </w:tcPr>
          <w:p w:rsidR="0002076D" w:rsidRDefault="00874DF7" w:rsidP="002F0901">
            <w:pPr>
              <w:pStyle w:val="Compact"/>
              <w:jc w:val="left"/>
            </w:pPr>
            <w:r>
              <w:t>72.9 (174)</w:t>
            </w:r>
          </w:p>
        </w:tc>
      </w:tr>
      <w:tr w:rsidR="0002076D">
        <w:tc>
          <w:tcPr>
            <w:tcW w:w="0" w:type="auto"/>
          </w:tcPr>
          <w:p w:rsidR="0002076D" w:rsidRDefault="00874DF7" w:rsidP="002F0901">
            <w:pPr>
              <w:pStyle w:val="Compact"/>
              <w:jc w:val="left"/>
            </w:pPr>
            <w:r>
              <w:t>2009</w:t>
            </w:r>
          </w:p>
        </w:tc>
        <w:tc>
          <w:tcPr>
            <w:tcW w:w="0" w:type="auto"/>
          </w:tcPr>
          <w:p w:rsidR="0002076D" w:rsidRDefault="00874DF7" w:rsidP="002F0901">
            <w:pPr>
              <w:pStyle w:val="Compact"/>
              <w:jc w:val="left"/>
            </w:pPr>
            <w:r>
              <w:t>199 (12,514)</w:t>
            </w:r>
          </w:p>
        </w:tc>
        <w:tc>
          <w:tcPr>
            <w:tcW w:w="0" w:type="auto"/>
          </w:tcPr>
          <w:p w:rsidR="0002076D" w:rsidRDefault="00874DF7" w:rsidP="002F0901">
            <w:pPr>
              <w:pStyle w:val="Compact"/>
              <w:jc w:val="left"/>
            </w:pPr>
            <w:r>
              <w:t>72 (1,012)</w:t>
            </w:r>
          </w:p>
        </w:tc>
        <w:tc>
          <w:tcPr>
            <w:tcW w:w="0" w:type="auto"/>
          </w:tcPr>
          <w:p w:rsidR="0002076D" w:rsidRDefault="00874DF7" w:rsidP="002F0901">
            <w:pPr>
              <w:pStyle w:val="Compact"/>
              <w:jc w:val="left"/>
            </w:pPr>
            <w:r>
              <w:t>74.8 (936)</w:t>
            </w:r>
          </w:p>
        </w:tc>
        <w:tc>
          <w:tcPr>
            <w:tcW w:w="0" w:type="auto"/>
          </w:tcPr>
          <w:p w:rsidR="0002076D" w:rsidRDefault="00874DF7" w:rsidP="002F0901">
            <w:pPr>
              <w:pStyle w:val="Compact"/>
              <w:jc w:val="left"/>
            </w:pPr>
            <w:r>
              <w:t>192 (194)</w:t>
            </w:r>
          </w:p>
        </w:tc>
        <w:tc>
          <w:tcPr>
            <w:tcW w:w="0" w:type="auto"/>
          </w:tcPr>
          <w:p w:rsidR="0002076D" w:rsidRDefault="00874DF7" w:rsidP="002F0901">
            <w:pPr>
              <w:pStyle w:val="Compact"/>
              <w:jc w:val="left"/>
            </w:pPr>
            <w:r>
              <w:t>14.9 (936)</w:t>
            </w:r>
          </w:p>
        </w:tc>
        <w:tc>
          <w:tcPr>
            <w:tcW w:w="0" w:type="auto"/>
          </w:tcPr>
          <w:p w:rsidR="0002076D" w:rsidRDefault="00874DF7" w:rsidP="002F0901">
            <w:pPr>
              <w:pStyle w:val="Compact"/>
              <w:jc w:val="left"/>
            </w:pPr>
            <w:r>
              <w:t>66.5 (194)</w:t>
            </w:r>
          </w:p>
        </w:tc>
      </w:tr>
      <w:tr w:rsidR="0002076D">
        <w:tc>
          <w:tcPr>
            <w:tcW w:w="0" w:type="auto"/>
          </w:tcPr>
          <w:p w:rsidR="0002076D" w:rsidRDefault="00874DF7" w:rsidP="002F0901">
            <w:pPr>
              <w:pStyle w:val="Compact"/>
              <w:jc w:val="left"/>
            </w:pPr>
            <w:r>
              <w:t>2010</w:t>
            </w:r>
          </w:p>
        </w:tc>
        <w:tc>
          <w:tcPr>
            <w:tcW w:w="0" w:type="auto"/>
          </w:tcPr>
          <w:p w:rsidR="0002076D" w:rsidRDefault="00874DF7" w:rsidP="002F0901">
            <w:pPr>
              <w:pStyle w:val="Compact"/>
              <w:jc w:val="left"/>
            </w:pPr>
            <w:r>
              <w:t>181 (11,339)</w:t>
            </w:r>
          </w:p>
        </w:tc>
        <w:tc>
          <w:tcPr>
            <w:tcW w:w="0" w:type="auto"/>
          </w:tcPr>
          <w:p w:rsidR="0002076D" w:rsidRDefault="00874DF7" w:rsidP="002F0901">
            <w:pPr>
              <w:pStyle w:val="Compact"/>
              <w:jc w:val="left"/>
            </w:pPr>
            <w:r>
              <w:t>64.2 (925)</w:t>
            </w:r>
          </w:p>
        </w:tc>
        <w:tc>
          <w:tcPr>
            <w:tcW w:w="0" w:type="auto"/>
          </w:tcPr>
          <w:p w:rsidR="0002076D" w:rsidRDefault="00874DF7" w:rsidP="002F0901">
            <w:pPr>
              <w:pStyle w:val="Compact"/>
              <w:jc w:val="left"/>
            </w:pPr>
            <w:r>
              <w:t>81 (918)</w:t>
            </w:r>
          </w:p>
        </w:tc>
        <w:tc>
          <w:tcPr>
            <w:tcW w:w="0" w:type="auto"/>
          </w:tcPr>
          <w:p w:rsidR="0002076D" w:rsidRDefault="00874DF7" w:rsidP="002F0901">
            <w:pPr>
              <w:pStyle w:val="Compact"/>
              <w:jc w:val="left"/>
            </w:pPr>
            <w:r>
              <w:t>253 (234)</w:t>
            </w:r>
          </w:p>
        </w:tc>
        <w:tc>
          <w:tcPr>
            <w:tcW w:w="0" w:type="auto"/>
          </w:tcPr>
          <w:p w:rsidR="0002076D" w:rsidRDefault="00874DF7" w:rsidP="002F0901">
            <w:pPr>
              <w:pStyle w:val="Compact"/>
              <w:jc w:val="left"/>
            </w:pPr>
            <w:r>
              <w:t>14.6 (918)</w:t>
            </w:r>
          </w:p>
        </w:tc>
        <w:tc>
          <w:tcPr>
            <w:tcW w:w="0" w:type="auto"/>
          </w:tcPr>
          <w:p w:rsidR="0002076D" w:rsidRDefault="00874DF7" w:rsidP="002F0901">
            <w:pPr>
              <w:pStyle w:val="Compact"/>
              <w:jc w:val="left"/>
            </w:pPr>
            <w:r>
              <w:t>63.7 (234)</w:t>
            </w:r>
          </w:p>
        </w:tc>
      </w:tr>
      <w:tr w:rsidR="0002076D">
        <w:tc>
          <w:tcPr>
            <w:tcW w:w="0" w:type="auto"/>
          </w:tcPr>
          <w:p w:rsidR="0002076D" w:rsidRDefault="00874DF7" w:rsidP="002F0901">
            <w:pPr>
              <w:pStyle w:val="Compact"/>
              <w:jc w:val="left"/>
            </w:pPr>
            <w:r>
              <w:t>2011</w:t>
            </w:r>
          </w:p>
        </w:tc>
        <w:tc>
          <w:tcPr>
            <w:tcW w:w="0" w:type="auto"/>
          </w:tcPr>
          <w:p w:rsidR="0002076D" w:rsidRDefault="00874DF7" w:rsidP="002F0901">
            <w:pPr>
              <w:pStyle w:val="Compact"/>
              <w:jc w:val="left"/>
            </w:pPr>
            <w:r>
              <w:t>201 (12,645)</w:t>
            </w:r>
          </w:p>
        </w:tc>
        <w:tc>
          <w:tcPr>
            <w:tcW w:w="0" w:type="auto"/>
          </w:tcPr>
          <w:p w:rsidR="0002076D" w:rsidRDefault="00874DF7" w:rsidP="002F0901">
            <w:pPr>
              <w:pStyle w:val="Compact"/>
              <w:jc w:val="left"/>
            </w:pPr>
            <w:r>
              <w:t>60.8 (890)</w:t>
            </w:r>
          </w:p>
        </w:tc>
        <w:tc>
          <w:tcPr>
            <w:tcW w:w="0" w:type="auto"/>
          </w:tcPr>
          <w:p w:rsidR="0002076D" w:rsidRDefault="00874DF7" w:rsidP="002F0901">
            <w:pPr>
              <w:pStyle w:val="Compact"/>
              <w:jc w:val="left"/>
            </w:pPr>
            <w:r>
              <w:t>63.8 (807)</w:t>
            </w:r>
          </w:p>
        </w:tc>
        <w:tc>
          <w:tcPr>
            <w:tcW w:w="0" w:type="auto"/>
          </w:tcPr>
          <w:p w:rsidR="0002076D" w:rsidRDefault="00874DF7" w:rsidP="002F0901">
            <w:pPr>
              <w:pStyle w:val="Compact"/>
              <w:jc w:val="left"/>
            </w:pPr>
            <w:r>
              <w:t>178 (158)</w:t>
            </w:r>
          </w:p>
        </w:tc>
        <w:tc>
          <w:tcPr>
            <w:tcW w:w="0" w:type="auto"/>
          </w:tcPr>
          <w:p w:rsidR="0002076D" w:rsidRDefault="00874DF7" w:rsidP="002F0901">
            <w:pPr>
              <w:pStyle w:val="Compact"/>
              <w:jc w:val="left"/>
            </w:pPr>
            <w:r>
              <w:t>12.8 (807)</w:t>
            </w:r>
          </w:p>
        </w:tc>
        <w:tc>
          <w:tcPr>
            <w:tcW w:w="0" w:type="auto"/>
          </w:tcPr>
          <w:p w:rsidR="0002076D" w:rsidRDefault="00874DF7" w:rsidP="002F0901">
            <w:pPr>
              <w:pStyle w:val="Compact"/>
              <w:jc w:val="left"/>
            </w:pPr>
            <w:r>
              <w:t>55.1 (158)</w:t>
            </w:r>
          </w:p>
        </w:tc>
      </w:tr>
      <w:tr w:rsidR="0002076D">
        <w:tc>
          <w:tcPr>
            <w:tcW w:w="0" w:type="auto"/>
          </w:tcPr>
          <w:p w:rsidR="0002076D" w:rsidRDefault="00874DF7" w:rsidP="002F0901">
            <w:pPr>
              <w:pStyle w:val="Compact"/>
              <w:jc w:val="left"/>
            </w:pPr>
            <w:r>
              <w:t>2012</w:t>
            </w:r>
          </w:p>
        </w:tc>
        <w:tc>
          <w:tcPr>
            <w:tcW w:w="0" w:type="auto"/>
          </w:tcPr>
          <w:p w:rsidR="0002076D" w:rsidRDefault="00874DF7" w:rsidP="002F0901">
            <w:pPr>
              <w:pStyle w:val="Compact"/>
              <w:jc w:val="left"/>
            </w:pPr>
            <w:r>
              <w:t>215 (13,150)</w:t>
            </w:r>
          </w:p>
        </w:tc>
        <w:tc>
          <w:tcPr>
            <w:tcW w:w="0" w:type="auto"/>
          </w:tcPr>
          <w:p w:rsidR="0002076D" w:rsidRDefault="00874DF7" w:rsidP="002F0901">
            <w:pPr>
              <w:pStyle w:val="Compact"/>
              <w:jc w:val="left"/>
            </w:pPr>
            <w:r>
              <w:t>58.4 (830)</w:t>
            </w:r>
          </w:p>
        </w:tc>
        <w:tc>
          <w:tcPr>
            <w:tcW w:w="0" w:type="auto"/>
          </w:tcPr>
          <w:p w:rsidR="0002076D" w:rsidRDefault="00874DF7" w:rsidP="002F0901">
            <w:pPr>
              <w:pStyle w:val="Compact"/>
              <w:jc w:val="left"/>
            </w:pPr>
            <w:r>
              <w:t>52.5 (691)</w:t>
            </w:r>
          </w:p>
        </w:tc>
        <w:tc>
          <w:tcPr>
            <w:tcW w:w="0" w:type="auto"/>
          </w:tcPr>
          <w:p w:rsidR="0002076D" w:rsidRDefault="00874DF7" w:rsidP="002F0901">
            <w:pPr>
              <w:pStyle w:val="Compact"/>
              <w:jc w:val="left"/>
            </w:pPr>
            <w:r>
              <w:t>163 (135)</w:t>
            </w:r>
          </w:p>
        </w:tc>
        <w:tc>
          <w:tcPr>
            <w:tcW w:w="0" w:type="auto"/>
          </w:tcPr>
          <w:p w:rsidR="0002076D" w:rsidRDefault="00874DF7" w:rsidP="002F0901">
            <w:pPr>
              <w:pStyle w:val="Compact"/>
              <w:jc w:val="left"/>
            </w:pPr>
            <w:r>
              <w:t>11.3 (691)</w:t>
            </w:r>
          </w:p>
        </w:tc>
        <w:tc>
          <w:tcPr>
            <w:tcW w:w="0" w:type="auto"/>
          </w:tcPr>
          <w:p w:rsidR="0002076D" w:rsidRDefault="00874DF7" w:rsidP="002F0901">
            <w:pPr>
              <w:pStyle w:val="Compact"/>
              <w:jc w:val="left"/>
            </w:pPr>
            <w:r>
              <w:t>48.6 (135)</w:t>
            </w:r>
          </w:p>
        </w:tc>
      </w:tr>
      <w:tr w:rsidR="0002076D">
        <w:tc>
          <w:tcPr>
            <w:tcW w:w="0" w:type="auto"/>
          </w:tcPr>
          <w:p w:rsidR="0002076D" w:rsidRDefault="00874DF7" w:rsidP="002F0901">
            <w:pPr>
              <w:pStyle w:val="Compact"/>
              <w:jc w:val="left"/>
            </w:pPr>
            <w:r>
              <w:t>2013</w:t>
            </w:r>
          </w:p>
        </w:tc>
        <w:tc>
          <w:tcPr>
            <w:tcW w:w="0" w:type="auto"/>
          </w:tcPr>
          <w:p w:rsidR="0002076D" w:rsidRDefault="00874DF7" w:rsidP="002F0901">
            <w:pPr>
              <w:pStyle w:val="Compact"/>
              <w:jc w:val="left"/>
            </w:pPr>
            <w:r>
              <w:t>221 (13,518)</w:t>
            </w:r>
          </w:p>
        </w:tc>
        <w:tc>
          <w:tcPr>
            <w:tcW w:w="0" w:type="auto"/>
          </w:tcPr>
          <w:p w:rsidR="0002076D" w:rsidRDefault="00874DF7" w:rsidP="002F0901">
            <w:pPr>
              <w:pStyle w:val="Compact"/>
              <w:jc w:val="left"/>
            </w:pPr>
            <w:r>
              <w:t>55.2 (772)</w:t>
            </w:r>
          </w:p>
        </w:tc>
        <w:tc>
          <w:tcPr>
            <w:tcW w:w="0" w:type="auto"/>
          </w:tcPr>
          <w:p w:rsidR="0002076D" w:rsidRDefault="00874DF7" w:rsidP="002F0901">
            <w:pPr>
              <w:pStyle w:val="Compact"/>
              <w:jc w:val="left"/>
            </w:pPr>
            <w:r>
              <w:t>54.7 (739)</w:t>
            </w:r>
          </w:p>
        </w:tc>
        <w:tc>
          <w:tcPr>
            <w:tcW w:w="0" w:type="auto"/>
          </w:tcPr>
          <w:p w:rsidR="0002076D" w:rsidRDefault="00874DF7" w:rsidP="002F0901">
            <w:pPr>
              <w:pStyle w:val="Compact"/>
              <w:jc w:val="left"/>
            </w:pPr>
            <w:r>
              <w:t>105 (81)</w:t>
            </w:r>
          </w:p>
        </w:tc>
        <w:tc>
          <w:tcPr>
            <w:tcW w:w="0" w:type="auto"/>
          </w:tcPr>
          <w:p w:rsidR="0002076D" w:rsidRDefault="00874DF7" w:rsidP="002F0901">
            <w:pPr>
              <w:pStyle w:val="Compact"/>
              <w:jc w:val="left"/>
            </w:pPr>
            <w:r>
              <w:t>12.1 (739)</w:t>
            </w:r>
          </w:p>
        </w:tc>
        <w:tc>
          <w:tcPr>
            <w:tcW w:w="0" w:type="auto"/>
          </w:tcPr>
          <w:p w:rsidR="0002076D" w:rsidRDefault="00874DF7" w:rsidP="002F0901">
            <w:pPr>
              <w:pStyle w:val="Compact"/>
              <w:jc w:val="left"/>
            </w:pPr>
            <w:r>
              <w:t>52.8 (81)</w:t>
            </w:r>
          </w:p>
        </w:tc>
      </w:tr>
      <w:tr w:rsidR="0002076D">
        <w:tc>
          <w:tcPr>
            <w:tcW w:w="0" w:type="auto"/>
          </w:tcPr>
          <w:p w:rsidR="0002076D" w:rsidRDefault="00874DF7" w:rsidP="002F0901">
            <w:pPr>
              <w:pStyle w:val="Compact"/>
              <w:jc w:val="left"/>
            </w:pPr>
            <w:r>
              <w:t>2014</w:t>
            </w:r>
          </w:p>
        </w:tc>
        <w:tc>
          <w:tcPr>
            <w:tcW w:w="0" w:type="auto"/>
          </w:tcPr>
          <w:p w:rsidR="0002076D" w:rsidRDefault="00874DF7" w:rsidP="002F0901">
            <w:pPr>
              <w:pStyle w:val="Compact"/>
              <w:jc w:val="left"/>
            </w:pPr>
            <w:r>
              <w:t>216 (13,323)</w:t>
            </w:r>
          </w:p>
        </w:tc>
        <w:tc>
          <w:tcPr>
            <w:tcW w:w="0" w:type="auto"/>
          </w:tcPr>
          <w:p w:rsidR="0002076D" w:rsidRDefault="00874DF7" w:rsidP="002F0901">
            <w:pPr>
              <w:pStyle w:val="Compact"/>
              <w:jc w:val="left"/>
            </w:pPr>
            <w:r>
              <w:t>52 (708)</w:t>
            </w:r>
          </w:p>
        </w:tc>
        <w:tc>
          <w:tcPr>
            <w:tcW w:w="0" w:type="auto"/>
          </w:tcPr>
          <w:p w:rsidR="0002076D" w:rsidRDefault="00874DF7" w:rsidP="002F0901">
            <w:pPr>
              <w:pStyle w:val="Compact"/>
              <w:jc w:val="left"/>
            </w:pPr>
            <w:r>
              <w:t>48.9 (652)</w:t>
            </w:r>
          </w:p>
        </w:tc>
        <w:tc>
          <w:tcPr>
            <w:tcW w:w="0" w:type="auto"/>
          </w:tcPr>
          <w:p w:rsidR="0002076D" w:rsidRDefault="00874DF7" w:rsidP="002F0901">
            <w:pPr>
              <w:pStyle w:val="Compact"/>
              <w:jc w:val="left"/>
            </w:pPr>
            <w:r>
              <w:t>76.3 (54)</w:t>
            </w:r>
          </w:p>
        </w:tc>
        <w:tc>
          <w:tcPr>
            <w:tcW w:w="0" w:type="auto"/>
          </w:tcPr>
          <w:p w:rsidR="0002076D" w:rsidRDefault="00874DF7" w:rsidP="002F0901">
            <w:pPr>
              <w:pStyle w:val="Compact"/>
              <w:jc w:val="left"/>
            </w:pPr>
            <w:r>
              <w:t>10.6 (652)</w:t>
            </w:r>
          </w:p>
        </w:tc>
        <w:tc>
          <w:tcPr>
            <w:tcW w:w="0" w:type="auto"/>
          </w:tcPr>
          <w:p w:rsidR="0002076D" w:rsidRDefault="00874DF7" w:rsidP="002F0901">
            <w:pPr>
              <w:pStyle w:val="Compact"/>
              <w:jc w:val="left"/>
            </w:pPr>
            <w:r>
              <w:t>47.9 (54)</w:t>
            </w:r>
          </w:p>
        </w:tc>
      </w:tr>
      <w:tr w:rsidR="0002076D">
        <w:tc>
          <w:tcPr>
            <w:tcW w:w="0" w:type="auto"/>
          </w:tcPr>
          <w:p w:rsidR="0002076D" w:rsidRDefault="00874DF7" w:rsidP="002F0901">
            <w:pPr>
              <w:pStyle w:val="Compact"/>
              <w:jc w:val="left"/>
            </w:pPr>
            <w:r>
              <w:t>2015</w:t>
            </w:r>
          </w:p>
        </w:tc>
        <w:tc>
          <w:tcPr>
            <w:tcW w:w="0" w:type="auto"/>
          </w:tcPr>
          <w:p w:rsidR="0002076D" w:rsidRDefault="00874DF7" w:rsidP="002F0901">
            <w:pPr>
              <w:pStyle w:val="Compact"/>
              <w:jc w:val="left"/>
            </w:pPr>
            <w:r>
              <w:t>235 (14,502)</w:t>
            </w:r>
          </w:p>
        </w:tc>
        <w:tc>
          <w:tcPr>
            <w:tcW w:w="0" w:type="auto"/>
          </w:tcPr>
          <w:p w:rsidR="0002076D" w:rsidRDefault="00874DF7" w:rsidP="002F0901">
            <w:pPr>
              <w:pStyle w:val="Compact"/>
              <w:jc w:val="left"/>
            </w:pPr>
            <w:r>
              <w:t>55.1 (731)</w:t>
            </w:r>
          </w:p>
        </w:tc>
        <w:tc>
          <w:tcPr>
            <w:tcW w:w="0" w:type="auto"/>
          </w:tcPr>
          <w:p w:rsidR="0002076D" w:rsidRDefault="00874DF7" w:rsidP="002F0901">
            <w:pPr>
              <w:pStyle w:val="Compact"/>
              <w:jc w:val="left"/>
            </w:pPr>
            <w:r>
              <w:t>56.7 (822)</w:t>
            </w:r>
          </w:p>
        </w:tc>
        <w:tc>
          <w:tcPr>
            <w:tcW w:w="0" w:type="auto"/>
          </w:tcPr>
          <w:p w:rsidR="0002076D" w:rsidRDefault="00874DF7" w:rsidP="002F0901">
            <w:pPr>
              <w:pStyle w:val="Compact"/>
              <w:jc w:val="left"/>
            </w:pPr>
            <w:r>
              <w:t>88.9 (65)</w:t>
            </w:r>
          </w:p>
        </w:tc>
        <w:tc>
          <w:tcPr>
            <w:tcW w:w="0" w:type="auto"/>
          </w:tcPr>
          <w:p w:rsidR="0002076D" w:rsidRDefault="00874DF7" w:rsidP="002F0901">
            <w:pPr>
              <w:pStyle w:val="Compact"/>
              <w:jc w:val="left"/>
            </w:pPr>
            <w:r>
              <w:t>13.3 (822)</w:t>
            </w:r>
          </w:p>
        </w:tc>
        <w:tc>
          <w:tcPr>
            <w:tcW w:w="0" w:type="auto"/>
          </w:tcPr>
          <w:p w:rsidR="0002076D" w:rsidRDefault="00874DF7" w:rsidP="002F0901">
            <w:pPr>
              <w:pStyle w:val="Compact"/>
              <w:jc w:val="left"/>
            </w:pPr>
            <w:r>
              <w:t>61.9 (65)</w:t>
            </w:r>
          </w:p>
        </w:tc>
      </w:tr>
    </w:tbl>
    <w:p w:rsidR="0002076D" w:rsidRDefault="00874DF7" w:rsidP="002F0901">
      <w:pPr>
        <w:pStyle w:val="BodyText"/>
        <w:jc w:val="left"/>
      </w:pPr>
      <w:r>
        <w:lastRenderedPageBreak/>
        <w:t xml:space="preserve">The incidence rate of AOM visits to Children’s Hospital Iceland decreased significantly in the post-vaccine period </w:t>
      </w:r>
      <w:ins w:id="44" w:author="andrea55" w:date="2018-11-30T14:29:00Z">
        <w:r w:rsidR="00665D32">
          <w:t xml:space="preserve">as </w:t>
        </w:r>
      </w:ins>
      <w:r>
        <w:t>compared to the pre-vaccine period; from 47.4 visits per 1000 person-years to 41.8 per 1000 person-years. The crude IRR was 0.88 (95% CI: 0.83–0.93; P &lt; 0.001). Manel-Haenszel adjustment was not appropriate due to effect heterogeneity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15.2, P &lt; 0.001). When each age-group was examined separately, a significant decrease in AOM visits was observed among children between one and two years of age (IRR 0.89; 95% CI: 0.93-0.96; P = 0.00341) and </w:t>
      </w:r>
      <w:ins w:id="45" w:author="andrea55" w:date="2018-11-30T14:32:00Z">
        <w:r w:rsidR="00872D00">
          <w:t xml:space="preserve">between </w:t>
        </w:r>
      </w:ins>
      <w:r>
        <w:t xml:space="preserve">two and three years of age (IRR 0.79; 95% CI: 0.71–0.88; P &lt; 0.001), </w:t>
      </w:r>
      <w:ins w:id="46" w:author="andrea55" w:date="2018-11-30T14:32:00Z">
        <w:r w:rsidR="00872D00">
          <w:t xml:space="preserve">as shown in </w:t>
        </w:r>
      </w:ins>
      <w:r>
        <w:t>Table 15. Children under one year of age and children between three and four years of age, visited the Children’s Hospital Iceland because of AOM 471 times and 379 times</w:t>
      </w:r>
      <w:ins w:id="47" w:author="andrea55" w:date="2018-11-30T14:35:00Z">
        <w:r w:rsidR="00872D00">
          <w:t>,</w:t>
        </w:r>
      </w:ins>
      <w:r>
        <w:t xml:space="preserve"> respectively.</w:t>
      </w:r>
    </w:p>
    <w:p w:rsidR="0002076D" w:rsidRDefault="00874DF7" w:rsidP="002F0901">
      <w:pPr>
        <w:pStyle w:val="TableCaption"/>
        <w:jc w:val="left"/>
      </w:pPr>
      <w:r>
        <w:t>Table 15 Incidence rate ratios of AOM visits between the pre- and post-vaccine periods</w:t>
      </w:r>
    </w:p>
    <w:tbl>
      <w:tblPr>
        <w:tblW w:w="0" w:type="pct"/>
        <w:tblLook w:val="07E0"/>
      </w:tblPr>
      <w:tblGrid>
        <w:gridCol w:w="1250"/>
        <w:gridCol w:w="1640"/>
        <w:gridCol w:w="1306"/>
        <w:gridCol w:w="895"/>
      </w:tblGrid>
      <w:tr w:rsidR="0002076D">
        <w:tc>
          <w:tcPr>
            <w:tcW w:w="0" w:type="auto"/>
            <w:tcBorders>
              <w:bottom w:val="single" w:sz="0" w:space="0" w:color="auto"/>
            </w:tcBorders>
            <w:vAlign w:val="bottom"/>
          </w:tcPr>
          <w:p w:rsidR="0002076D" w:rsidRDefault="00874DF7" w:rsidP="002F0901">
            <w:pPr>
              <w:pStyle w:val="Compact"/>
              <w:jc w:val="left"/>
            </w:pPr>
            <w:r>
              <w:t>Age (years)</w:t>
            </w:r>
          </w:p>
        </w:tc>
        <w:tc>
          <w:tcPr>
            <w:tcW w:w="0" w:type="auto"/>
            <w:tcBorders>
              <w:bottom w:val="single" w:sz="0" w:space="0" w:color="auto"/>
            </w:tcBorders>
            <w:vAlign w:val="bottom"/>
          </w:tcPr>
          <w:p w:rsidR="0002076D" w:rsidRDefault="00874DF7" w:rsidP="002F0901">
            <w:pPr>
              <w:pStyle w:val="Compact"/>
              <w:jc w:val="left"/>
            </w:pPr>
            <w:r>
              <w:t>IRR (95% CI)</w:t>
            </w:r>
          </w:p>
        </w:tc>
        <w:tc>
          <w:tcPr>
            <w:tcW w:w="0" w:type="auto"/>
            <w:tcBorders>
              <w:bottom w:val="single" w:sz="0" w:space="0" w:color="auto"/>
            </w:tcBorders>
            <w:vAlign w:val="bottom"/>
          </w:tcPr>
          <w:p w:rsidR="0002076D" w:rsidRDefault="00874DF7" w:rsidP="002F0901">
            <w:pPr>
              <w:pStyle w:val="Compact"/>
              <w:jc w:val="left"/>
            </w:pPr>
            <w:r>
              <w:t>Chi-squared</w:t>
            </w:r>
          </w:p>
        </w:tc>
        <w:tc>
          <w:tcPr>
            <w:tcW w:w="0" w:type="auto"/>
            <w:tcBorders>
              <w:bottom w:val="single" w:sz="0" w:space="0" w:color="auto"/>
            </w:tcBorders>
            <w:vAlign w:val="bottom"/>
          </w:tcPr>
          <w:p w:rsidR="0002076D" w:rsidRDefault="00874DF7" w:rsidP="002F0901">
            <w:pPr>
              <w:pStyle w:val="Compact"/>
              <w:jc w:val="left"/>
            </w:pPr>
            <w:r>
              <w:t>P-value</w:t>
            </w:r>
          </w:p>
        </w:tc>
      </w:tr>
      <w:tr w:rsidR="0002076D">
        <w:tc>
          <w:tcPr>
            <w:tcW w:w="0" w:type="auto"/>
          </w:tcPr>
          <w:p w:rsidR="0002076D" w:rsidRDefault="00874DF7" w:rsidP="002F0901">
            <w:pPr>
              <w:pStyle w:val="Compact"/>
              <w:jc w:val="left"/>
            </w:pPr>
            <w:r>
              <w:t>&lt;1</w:t>
            </w:r>
          </w:p>
        </w:tc>
        <w:tc>
          <w:tcPr>
            <w:tcW w:w="0" w:type="auto"/>
          </w:tcPr>
          <w:p w:rsidR="0002076D" w:rsidRDefault="00874DF7" w:rsidP="002F0901">
            <w:pPr>
              <w:pStyle w:val="Compact"/>
              <w:jc w:val="left"/>
            </w:pPr>
            <w:r>
              <w:t>1.10 (0.90-1.30)</w:t>
            </w:r>
          </w:p>
        </w:tc>
        <w:tc>
          <w:tcPr>
            <w:tcW w:w="0" w:type="auto"/>
          </w:tcPr>
          <w:p w:rsidR="0002076D" w:rsidRDefault="00874DF7" w:rsidP="002F0901">
            <w:pPr>
              <w:pStyle w:val="Compact"/>
              <w:jc w:val="left"/>
            </w:pPr>
            <w:r>
              <w:t>0.80</w:t>
            </w:r>
          </w:p>
        </w:tc>
        <w:tc>
          <w:tcPr>
            <w:tcW w:w="0" w:type="auto"/>
          </w:tcPr>
          <w:p w:rsidR="0002076D" w:rsidRDefault="00874DF7" w:rsidP="002F0901">
            <w:pPr>
              <w:pStyle w:val="Compact"/>
              <w:jc w:val="left"/>
            </w:pPr>
            <w:r>
              <w:t>0.370</w:t>
            </w:r>
          </w:p>
        </w:tc>
      </w:tr>
      <w:tr w:rsidR="0002076D">
        <w:tc>
          <w:tcPr>
            <w:tcW w:w="0" w:type="auto"/>
          </w:tcPr>
          <w:p w:rsidR="0002076D" w:rsidRDefault="00874DF7" w:rsidP="002F0901">
            <w:pPr>
              <w:pStyle w:val="Compact"/>
              <w:jc w:val="left"/>
            </w:pPr>
            <w:r>
              <w:t>1-2</w:t>
            </w:r>
          </w:p>
        </w:tc>
        <w:tc>
          <w:tcPr>
            <w:tcW w:w="0" w:type="auto"/>
          </w:tcPr>
          <w:p w:rsidR="0002076D" w:rsidRDefault="00874DF7" w:rsidP="002F0901">
            <w:pPr>
              <w:pStyle w:val="Compact"/>
              <w:jc w:val="left"/>
            </w:pPr>
            <w:r>
              <w:t>0.89 (0.83-0.96)</w:t>
            </w:r>
          </w:p>
        </w:tc>
        <w:tc>
          <w:tcPr>
            <w:tcW w:w="0" w:type="auto"/>
          </w:tcPr>
          <w:p w:rsidR="0002076D" w:rsidRDefault="00874DF7" w:rsidP="002F0901">
            <w:pPr>
              <w:pStyle w:val="Compact"/>
              <w:jc w:val="left"/>
            </w:pPr>
            <w:r>
              <w:t>8.60</w:t>
            </w:r>
          </w:p>
        </w:tc>
        <w:tc>
          <w:tcPr>
            <w:tcW w:w="0" w:type="auto"/>
          </w:tcPr>
          <w:p w:rsidR="0002076D" w:rsidRDefault="00874DF7" w:rsidP="002F0901">
            <w:pPr>
              <w:pStyle w:val="Compact"/>
              <w:jc w:val="left"/>
            </w:pPr>
            <w:r>
              <w:t>0.003</w:t>
            </w:r>
          </w:p>
        </w:tc>
      </w:tr>
      <w:tr w:rsidR="0002076D">
        <w:tc>
          <w:tcPr>
            <w:tcW w:w="0" w:type="auto"/>
          </w:tcPr>
          <w:p w:rsidR="0002076D" w:rsidRDefault="00874DF7" w:rsidP="002F0901">
            <w:pPr>
              <w:pStyle w:val="Compact"/>
              <w:jc w:val="left"/>
            </w:pPr>
            <w:r>
              <w:t>2-3</w:t>
            </w:r>
          </w:p>
        </w:tc>
        <w:tc>
          <w:tcPr>
            <w:tcW w:w="0" w:type="auto"/>
          </w:tcPr>
          <w:p w:rsidR="0002076D" w:rsidRDefault="00874DF7" w:rsidP="002F0901">
            <w:pPr>
              <w:pStyle w:val="Compact"/>
              <w:jc w:val="left"/>
            </w:pPr>
            <w:r>
              <w:t>0.79 (0.71-0.88)</w:t>
            </w:r>
          </w:p>
        </w:tc>
        <w:tc>
          <w:tcPr>
            <w:tcW w:w="0" w:type="auto"/>
          </w:tcPr>
          <w:p w:rsidR="0002076D" w:rsidRDefault="00874DF7" w:rsidP="002F0901">
            <w:pPr>
              <w:pStyle w:val="Compact"/>
              <w:jc w:val="left"/>
            </w:pPr>
            <w:r>
              <w:t>17.00</w:t>
            </w:r>
          </w:p>
        </w:tc>
        <w:tc>
          <w:tcPr>
            <w:tcW w:w="0" w:type="auto"/>
          </w:tcPr>
          <w:p w:rsidR="0002076D" w:rsidRDefault="00874DF7" w:rsidP="002F0901">
            <w:pPr>
              <w:pStyle w:val="Compact"/>
              <w:jc w:val="left"/>
            </w:pPr>
            <w:r>
              <w:t>&lt;0.001</w:t>
            </w:r>
          </w:p>
        </w:tc>
      </w:tr>
      <w:tr w:rsidR="0002076D">
        <w:tc>
          <w:tcPr>
            <w:tcW w:w="0" w:type="auto"/>
          </w:tcPr>
          <w:p w:rsidR="0002076D" w:rsidRDefault="00874DF7" w:rsidP="002F0901">
            <w:pPr>
              <w:pStyle w:val="Compact"/>
              <w:jc w:val="left"/>
            </w:pPr>
            <w:r>
              <w:t>3-4</w:t>
            </w:r>
          </w:p>
        </w:tc>
        <w:tc>
          <w:tcPr>
            <w:tcW w:w="0" w:type="auto"/>
          </w:tcPr>
          <w:p w:rsidR="0002076D" w:rsidRDefault="00874DF7" w:rsidP="002F0901">
            <w:pPr>
              <w:pStyle w:val="Compact"/>
              <w:jc w:val="left"/>
            </w:pPr>
            <w:r>
              <w:t>1.00 (0.85-1.30)</w:t>
            </w:r>
          </w:p>
        </w:tc>
        <w:tc>
          <w:tcPr>
            <w:tcW w:w="0" w:type="auto"/>
          </w:tcPr>
          <w:p w:rsidR="0002076D" w:rsidRDefault="00874DF7" w:rsidP="002F0901">
            <w:pPr>
              <w:pStyle w:val="Compact"/>
              <w:jc w:val="left"/>
            </w:pPr>
            <w:r>
              <w:t>0.22</w:t>
            </w:r>
          </w:p>
        </w:tc>
        <w:tc>
          <w:tcPr>
            <w:tcW w:w="0" w:type="auto"/>
          </w:tcPr>
          <w:p w:rsidR="0002076D" w:rsidRDefault="00874DF7" w:rsidP="002F0901">
            <w:pPr>
              <w:pStyle w:val="Compact"/>
              <w:jc w:val="left"/>
            </w:pPr>
            <w:r>
              <w:t>0.639</w:t>
            </w:r>
          </w:p>
        </w:tc>
      </w:tr>
    </w:tbl>
    <w:p w:rsidR="0002076D" w:rsidRDefault="00874DF7" w:rsidP="002F0901">
      <w:pPr>
        <w:pStyle w:val="BodyText"/>
        <w:jc w:val="left"/>
      </w:pPr>
      <w:r>
        <w:t xml:space="preserve">Independent of </w:t>
      </w:r>
      <w:del w:id="48" w:author="andrea55" w:date="2018-11-30T14:38:00Z">
        <w:r w:rsidDel="00872D00">
          <w:delText xml:space="preserve">the </w:delText>
        </w:r>
      </w:del>
      <w:ins w:id="49" w:author="andrea55" w:date="2018-11-30T14:38:00Z">
        <w:r w:rsidR="00872D00">
          <w:t>th</w:t>
        </w:r>
        <w:r w:rsidR="00872D00">
          <w:t>is</w:t>
        </w:r>
        <w:r w:rsidR="00872D00">
          <w:t xml:space="preserve"> </w:t>
        </w:r>
      </w:ins>
      <w:r>
        <w:t xml:space="preserve">decrease in visits, the incidence of ceftriaxone treatment episodes for AOM was also found to </w:t>
      </w:r>
      <w:del w:id="50" w:author="andrea55" w:date="2018-11-30T14:38:00Z">
        <w:r w:rsidDel="00872D00">
          <w:delText>have decreased</w:delText>
        </w:r>
      </w:del>
      <w:ins w:id="51" w:author="andrea55" w:date="2018-11-30T14:38:00Z">
        <w:r w:rsidR="00872D00">
          <w:t>decrease</w:t>
        </w:r>
      </w:ins>
      <w:r>
        <w:t xml:space="preserve"> significantly in the post-vaccine period compared to the pre-vaccine period. The effect was heterogen</w:t>
      </w:r>
      <w:ins w:id="52" w:author="andrea55" w:date="2018-11-30T14:40:00Z">
        <w:r w:rsidR="00872D00">
          <w:t>e</w:t>
        </w:r>
      </w:ins>
      <w:r>
        <w:t>ous a</w:t>
      </w:r>
      <w:del w:id="53" w:author="andrea55" w:date="2018-11-30T14:37:00Z">
        <w:r w:rsidDel="00872D00">
          <w:delText>c</w:delText>
        </w:r>
      </w:del>
      <w:r>
        <w:t>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57, P &lt; 0.001) and the crude overall IRR was 0.48 (95% CI: 0.40–0.58; P &lt; 0.001). The stratum specific results are shown in Table 16. During study period, only 17 episodes of AOM were treated with ceftriaxone among children zero to one years of age and 19 episodes among children three to four years of age.</w:t>
      </w:r>
    </w:p>
    <w:p w:rsidR="0002076D" w:rsidRDefault="00874DF7" w:rsidP="002F0901">
      <w:pPr>
        <w:pStyle w:val="TableCaption"/>
        <w:jc w:val="left"/>
      </w:pPr>
      <w:r>
        <w:t>Table 16 Incidence rate ratios of ceftriaxone treatment episodes of AOM between the pre- and post-vaccine periods</w:t>
      </w:r>
    </w:p>
    <w:tbl>
      <w:tblPr>
        <w:tblW w:w="0" w:type="pct"/>
        <w:tblLook w:val="07E0"/>
      </w:tblPr>
      <w:tblGrid>
        <w:gridCol w:w="1250"/>
        <w:gridCol w:w="1640"/>
        <w:gridCol w:w="1306"/>
        <w:gridCol w:w="895"/>
      </w:tblGrid>
      <w:tr w:rsidR="0002076D">
        <w:tc>
          <w:tcPr>
            <w:tcW w:w="0" w:type="auto"/>
            <w:tcBorders>
              <w:bottom w:val="single" w:sz="0" w:space="0" w:color="auto"/>
            </w:tcBorders>
            <w:vAlign w:val="bottom"/>
          </w:tcPr>
          <w:p w:rsidR="0002076D" w:rsidRDefault="00874DF7" w:rsidP="002F0901">
            <w:pPr>
              <w:pStyle w:val="Compact"/>
              <w:jc w:val="left"/>
            </w:pPr>
            <w:r>
              <w:t>Age (years)</w:t>
            </w:r>
          </w:p>
        </w:tc>
        <w:tc>
          <w:tcPr>
            <w:tcW w:w="0" w:type="auto"/>
            <w:tcBorders>
              <w:bottom w:val="single" w:sz="0" w:space="0" w:color="auto"/>
            </w:tcBorders>
            <w:vAlign w:val="bottom"/>
          </w:tcPr>
          <w:p w:rsidR="0002076D" w:rsidRDefault="00874DF7" w:rsidP="002F0901">
            <w:pPr>
              <w:pStyle w:val="Compact"/>
              <w:jc w:val="left"/>
            </w:pPr>
            <w:r>
              <w:t>IRR (95% CI)</w:t>
            </w:r>
          </w:p>
        </w:tc>
        <w:tc>
          <w:tcPr>
            <w:tcW w:w="0" w:type="auto"/>
            <w:tcBorders>
              <w:bottom w:val="single" w:sz="0" w:space="0" w:color="auto"/>
            </w:tcBorders>
            <w:vAlign w:val="bottom"/>
          </w:tcPr>
          <w:p w:rsidR="0002076D" w:rsidRDefault="00874DF7" w:rsidP="002F0901">
            <w:pPr>
              <w:pStyle w:val="Compact"/>
              <w:jc w:val="left"/>
            </w:pPr>
            <w:r>
              <w:t>Chi-squared</w:t>
            </w:r>
          </w:p>
        </w:tc>
        <w:tc>
          <w:tcPr>
            <w:tcW w:w="0" w:type="auto"/>
            <w:tcBorders>
              <w:bottom w:val="single" w:sz="0" w:space="0" w:color="auto"/>
            </w:tcBorders>
            <w:vAlign w:val="bottom"/>
          </w:tcPr>
          <w:p w:rsidR="0002076D" w:rsidRDefault="00874DF7" w:rsidP="002F0901">
            <w:pPr>
              <w:pStyle w:val="Compact"/>
              <w:jc w:val="left"/>
            </w:pPr>
            <w:r>
              <w:t>P-value</w:t>
            </w:r>
          </w:p>
        </w:tc>
      </w:tr>
      <w:tr w:rsidR="0002076D">
        <w:tc>
          <w:tcPr>
            <w:tcW w:w="0" w:type="auto"/>
          </w:tcPr>
          <w:p w:rsidR="0002076D" w:rsidRDefault="00874DF7" w:rsidP="002F0901">
            <w:pPr>
              <w:pStyle w:val="Compact"/>
              <w:jc w:val="left"/>
            </w:pPr>
            <w:r>
              <w:t>&lt;1</w:t>
            </w:r>
          </w:p>
        </w:tc>
        <w:tc>
          <w:tcPr>
            <w:tcW w:w="0" w:type="auto"/>
          </w:tcPr>
          <w:p w:rsidR="0002076D" w:rsidRDefault="00874DF7" w:rsidP="002F0901">
            <w:pPr>
              <w:pStyle w:val="Compact"/>
              <w:jc w:val="left"/>
            </w:pPr>
            <w:r>
              <w:t>0.61 (0.19-1.80)</w:t>
            </w:r>
          </w:p>
        </w:tc>
        <w:tc>
          <w:tcPr>
            <w:tcW w:w="0" w:type="auto"/>
          </w:tcPr>
          <w:p w:rsidR="0002076D" w:rsidRDefault="00874DF7" w:rsidP="002F0901">
            <w:pPr>
              <w:pStyle w:val="Compact"/>
              <w:jc w:val="left"/>
            </w:pPr>
            <w:r>
              <w:t>0.96</w:t>
            </w:r>
          </w:p>
        </w:tc>
        <w:tc>
          <w:tcPr>
            <w:tcW w:w="0" w:type="auto"/>
          </w:tcPr>
          <w:p w:rsidR="0002076D" w:rsidRDefault="00874DF7" w:rsidP="002F0901">
            <w:pPr>
              <w:pStyle w:val="Compact"/>
              <w:jc w:val="left"/>
            </w:pPr>
            <w:r>
              <w:t>0.326</w:t>
            </w:r>
          </w:p>
        </w:tc>
      </w:tr>
      <w:tr w:rsidR="0002076D">
        <w:tc>
          <w:tcPr>
            <w:tcW w:w="0" w:type="auto"/>
          </w:tcPr>
          <w:p w:rsidR="0002076D" w:rsidRDefault="00874DF7" w:rsidP="002F0901">
            <w:pPr>
              <w:pStyle w:val="Compact"/>
              <w:jc w:val="left"/>
            </w:pPr>
            <w:r>
              <w:t>1-2</w:t>
            </w:r>
          </w:p>
        </w:tc>
        <w:tc>
          <w:tcPr>
            <w:tcW w:w="0" w:type="auto"/>
          </w:tcPr>
          <w:p w:rsidR="0002076D" w:rsidRDefault="00874DF7" w:rsidP="002F0901">
            <w:pPr>
              <w:pStyle w:val="Compact"/>
              <w:jc w:val="left"/>
            </w:pPr>
            <w:r>
              <w:t>0.47 (0.37-0.60)</w:t>
            </w:r>
          </w:p>
        </w:tc>
        <w:tc>
          <w:tcPr>
            <w:tcW w:w="0" w:type="auto"/>
          </w:tcPr>
          <w:p w:rsidR="0002076D" w:rsidRDefault="00874DF7" w:rsidP="002F0901">
            <w:pPr>
              <w:pStyle w:val="Compact"/>
              <w:jc w:val="left"/>
            </w:pPr>
            <w:r>
              <w:t>41.00</w:t>
            </w:r>
          </w:p>
        </w:tc>
        <w:tc>
          <w:tcPr>
            <w:tcW w:w="0" w:type="auto"/>
          </w:tcPr>
          <w:p w:rsidR="0002076D" w:rsidRDefault="00874DF7" w:rsidP="002F0901">
            <w:pPr>
              <w:pStyle w:val="Compact"/>
              <w:jc w:val="left"/>
            </w:pPr>
            <w:r>
              <w:t>&lt;0.001</w:t>
            </w:r>
          </w:p>
        </w:tc>
      </w:tr>
      <w:tr w:rsidR="0002076D">
        <w:tc>
          <w:tcPr>
            <w:tcW w:w="0" w:type="auto"/>
          </w:tcPr>
          <w:p w:rsidR="0002076D" w:rsidRDefault="00874DF7" w:rsidP="002F0901">
            <w:pPr>
              <w:pStyle w:val="Compact"/>
              <w:jc w:val="left"/>
            </w:pPr>
            <w:r>
              <w:t>2-3</w:t>
            </w:r>
          </w:p>
        </w:tc>
        <w:tc>
          <w:tcPr>
            <w:tcW w:w="0" w:type="auto"/>
          </w:tcPr>
          <w:p w:rsidR="0002076D" w:rsidRDefault="00874DF7" w:rsidP="002F0901">
            <w:pPr>
              <w:pStyle w:val="Compact"/>
              <w:jc w:val="left"/>
            </w:pPr>
            <w:r>
              <w:t>0.47 (0.32-0.68)</w:t>
            </w:r>
          </w:p>
        </w:tc>
        <w:tc>
          <w:tcPr>
            <w:tcW w:w="0" w:type="auto"/>
          </w:tcPr>
          <w:p w:rsidR="0002076D" w:rsidRDefault="00874DF7" w:rsidP="002F0901">
            <w:pPr>
              <w:pStyle w:val="Compact"/>
              <w:jc w:val="left"/>
            </w:pPr>
            <w:r>
              <w:t>18.00</w:t>
            </w:r>
          </w:p>
        </w:tc>
        <w:tc>
          <w:tcPr>
            <w:tcW w:w="0" w:type="auto"/>
          </w:tcPr>
          <w:p w:rsidR="0002076D" w:rsidRDefault="00874DF7" w:rsidP="002F0901">
            <w:pPr>
              <w:pStyle w:val="Compact"/>
              <w:jc w:val="left"/>
            </w:pPr>
            <w:r>
              <w:t>&lt;0.001</w:t>
            </w:r>
          </w:p>
        </w:tc>
      </w:tr>
      <w:tr w:rsidR="0002076D">
        <w:tc>
          <w:tcPr>
            <w:tcW w:w="0" w:type="auto"/>
          </w:tcPr>
          <w:p w:rsidR="0002076D" w:rsidRDefault="00874DF7" w:rsidP="002F0901">
            <w:pPr>
              <w:pStyle w:val="Compact"/>
              <w:jc w:val="left"/>
            </w:pPr>
            <w:r>
              <w:t>3-4</w:t>
            </w:r>
          </w:p>
        </w:tc>
        <w:tc>
          <w:tcPr>
            <w:tcW w:w="0" w:type="auto"/>
          </w:tcPr>
          <w:p w:rsidR="0002076D" w:rsidRDefault="00874DF7" w:rsidP="002F0901">
            <w:pPr>
              <w:pStyle w:val="Compact"/>
              <w:jc w:val="left"/>
            </w:pPr>
            <w:r>
              <w:t>0.85 (0.31-2.30)</w:t>
            </w:r>
          </w:p>
        </w:tc>
        <w:tc>
          <w:tcPr>
            <w:tcW w:w="0" w:type="auto"/>
          </w:tcPr>
          <w:p w:rsidR="0002076D" w:rsidRDefault="00874DF7" w:rsidP="002F0901">
            <w:pPr>
              <w:pStyle w:val="Compact"/>
              <w:jc w:val="left"/>
            </w:pPr>
            <w:r>
              <w:t>0.12</w:t>
            </w:r>
          </w:p>
        </w:tc>
        <w:tc>
          <w:tcPr>
            <w:tcW w:w="0" w:type="auto"/>
          </w:tcPr>
          <w:p w:rsidR="0002076D" w:rsidRDefault="00874DF7" w:rsidP="002F0901">
            <w:pPr>
              <w:pStyle w:val="Compact"/>
              <w:jc w:val="left"/>
            </w:pPr>
            <w:r>
              <w:t>0.732</w:t>
            </w:r>
          </w:p>
        </w:tc>
      </w:tr>
    </w:tbl>
    <w:p w:rsidR="0002076D" w:rsidRDefault="00874DF7" w:rsidP="002F0901">
      <w:pPr>
        <w:pStyle w:val="BodyText"/>
        <w:jc w:val="left"/>
      </w:pPr>
      <w:del w:id="54" w:author="andrea55" w:date="2018-11-30T14:41:00Z">
        <w:r w:rsidDel="005C61A6">
          <w:delText xml:space="preserve">Some </w:delText>
        </w:r>
      </w:del>
      <w:ins w:id="55" w:author="andrea55" w:date="2018-11-30T14:41:00Z">
        <w:r w:rsidR="005C61A6">
          <w:t>Part</w:t>
        </w:r>
        <w:r w:rsidR="005C61A6">
          <w:t xml:space="preserve"> </w:t>
        </w:r>
      </w:ins>
      <w:r>
        <w:t xml:space="preserve">of the observed decrease of ceftriaxone treatment episodes for AOM could </w:t>
      </w:r>
      <w:del w:id="56" w:author="andrea55" w:date="2018-11-30T14:42:00Z">
        <w:r w:rsidDel="005C61A6">
          <w:delText xml:space="preserve">possibly </w:delText>
        </w:r>
      </w:del>
      <w:ins w:id="57" w:author="andrea55" w:date="2018-11-30T14:41:00Z">
        <w:r w:rsidR="005C61A6">
          <w:t xml:space="preserve">conceivably </w:t>
        </w:r>
      </w:ins>
      <w:r>
        <w:t xml:space="preserve">be explained by a decrease in </w:t>
      </w:r>
      <w:ins w:id="58" w:author="andrea55" w:date="2018-11-30T14:42:00Z">
        <w:r w:rsidR="005C61A6">
          <w:t xml:space="preserve">the number of </w:t>
        </w:r>
      </w:ins>
      <w:r>
        <w:t xml:space="preserve">AOM cases presenting to the Children’s Hospital Iceland. </w:t>
      </w:r>
      <w:del w:id="59" w:author="andrea55" w:date="2018-11-30T14:42:00Z">
        <w:r w:rsidDel="005C61A6">
          <w:delText xml:space="preserve">Thus </w:delText>
        </w:r>
      </w:del>
      <w:ins w:id="60" w:author="andrea55" w:date="2018-11-30T14:42:00Z">
        <w:r w:rsidR="005C61A6">
          <w:t>Because of this possibility,</w:t>
        </w:r>
        <w:r w:rsidR="005C61A6">
          <w:t xml:space="preserve"> </w:t>
        </w:r>
      </w:ins>
      <w:r>
        <w:t>the risk of receiving ceftriaxone treatment if presenting to Children’s Hospital Iceland with AOM was calculated and a significant decrease was noted. The risk decrease was not homogen</w:t>
      </w:r>
      <w:ins w:id="61" w:author="andrea55" w:date="2018-11-30T14:44:00Z">
        <w:r w:rsidR="005C61A6">
          <w:t>e</w:t>
        </w:r>
      </w:ins>
      <w:r>
        <w:t>ous a</w:t>
      </w:r>
      <w:del w:id="62" w:author="andrea55" w:date="2018-11-30T14:44:00Z">
        <w:r w:rsidDel="005C61A6">
          <w:delText>c</w:delText>
        </w:r>
      </w:del>
      <w:r>
        <w:t>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33.8, P &lt; 0.001) and the overall relative risk ratio of 0.58 (95% CI: 0.48-0.69; P &lt; 0.001). The stratum specific effects are shown in Table 17</w:t>
      </w:r>
    </w:p>
    <w:p w:rsidR="0002076D" w:rsidRDefault="00874DF7" w:rsidP="002F0901">
      <w:pPr>
        <w:pStyle w:val="TableCaption"/>
        <w:jc w:val="left"/>
      </w:pPr>
      <w:r>
        <w:t>Table 17 Incidence risk ratio of ceftriaxone treatment episodes of AOM adjusted for the number of AOM visits between the pre- and post-vaccine periods</w:t>
      </w:r>
    </w:p>
    <w:tbl>
      <w:tblPr>
        <w:tblW w:w="0" w:type="pct"/>
        <w:tblLook w:val="07E0"/>
      </w:tblPr>
      <w:tblGrid>
        <w:gridCol w:w="1250"/>
        <w:gridCol w:w="1640"/>
        <w:gridCol w:w="1306"/>
        <w:gridCol w:w="895"/>
      </w:tblGrid>
      <w:tr w:rsidR="0002076D">
        <w:tc>
          <w:tcPr>
            <w:tcW w:w="0" w:type="auto"/>
            <w:tcBorders>
              <w:bottom w:val="single" w:sz="0" w:space="0" w:color="auto"/>
            </w:tcBorders>
            <w:vAlign w:val="bottom"/>
          </w:tcPr>
          <w:p w:rsidR="0002076D" w:rsidRDefault="00874DF7" w:rsidP="002F0901">
            <w:pPr>
              <w:pStyle w:val="Compact"/>
              <w:jc w:val="left"/>
            </w:pPr>
            <w:r>
              <w:t>Age (years)</w:t>
            </w:r>
          </w:p>
        </w:tc>
        <w:tc>
          <w:tcPr>
            <w:tcW w:w="0" w:type="auto"/>
            <w:tcBorders>
              <w:bottom w:val="single" w:sz="0" w:space="0" w:color="auto"/>
            </w:tcBorders>
            <w:vAlign w:val="bottom"/>
          </w:tcPr>
          <w:p w:rsidR="0002076D" w:rsidRDefault="00874DF7" w:rsidP="002F0901">
            <w:pPr>
              <w:pStyle w:val="Compact"/>
              <w:jc w:val="left"/>
            </w:pPr>
            <w:r>
              <w:t>IRR (95% CI)</w:t>
            </w:r>
          </w:p>
        </w:tc>
        <w:tc>
          <w:tcPr>
            <w:tcW w:w="0" w:type="auto"/>
            <w:tcBorders>
              <w:bottom w:val="single" w:sz="0" w:space="0" w:color="auto"/>
            </w:tcBorders>
            <w:vAlign w:val="bottom"/>
          </w:tcPr>
          <w:p w:rsidR="0002076D" w:rsidRDefault="00874DF7" w:rsidP="002F0901">
            <w:pPr>
              <w:pStyle w:val="Compact"/>
              <w:jc w:val="left"/>
            </w:pPr>
            <w:r>
              <w:t>Chi-squared</w:t>
            </w:r>
          </w:p>
        </w:tc>
        <w:tc>
          <w:tcPr>
            <w:tcW w:w="0" w:type="auto"/>
            <w:tcBorders>
              <w:bottom w:val="single" w:sz="0" w:space="0" w:color="auto"/>
            </w:tcBorders>
            <w:vAlign w:val="bottom"/>
          </w:tcPr>
          <w:p w:rsidR="0002076D" w:rsidRDefault="00874DF7" w:rsidP="002F0901">
            <w:pPr>
              <w:pStyle w:val="Compact"/>
              <w:jc w:val="left"/>
            </w:pPr>
            <w:r>
              <w:t>P-value</w:t>
            </w:r>
          </w:p>
        </w:tc>
      </w:tr>
      <w:tr w:rsidR="0002076D">
        <w:tc>
          <w:tcPr>
            <w:tcW w:w="0" w:type="auto"/>
          </w:tcPr>
          <w:p w:rsidR="0002076D" w:rsidRDefault="00874DF7" w:rsidP="002F0901">
            <w:pPr>
              <w:pStyle w:val="Compact"/>
              <w:jc w:val="left"/>
            </w:pPr>
            <w:r>
              <w:t>&lt;1</w:t>
            </w:r>
          </w:p>
        </w:tc>
        <w:tc>
          <w:tcPr>
            <w:tcW w:w="0" w:type="auto"/>
          </w:tcPr>
          <w:p w:rsidR="0002076D" w:rsidRDefault="00874DF7" w:rsidP="002F0901">
            <w:pPr>
              <w:pStyle w:val="Compact"/>
              <w:jc w:val="left"/>
            </w:pPr>
            <w:r>
              <w:t>0.56 (0.17-1.70)</w:t>
            </w:r>
          </w:p>
        </w:tc>
        <w:tc>
          <w:tcPr>
            <w:tcW w:w="0" w:type="auto"/>
          </w:tcPr>
          <w:p w:rsidR="0002076D" w:rsidRDefault="00874DF7" w:rsidP="002F0901">
            <w:pPr>
              <w:pStyle w:val="Compact"/>
              <w:jc w:val="left"/>
            </w:pPr>
            <w:r>
              <w:t>1.30</w:t>
            </w:r>
          </w:p>
        </w:tc>
        <w:tc>
          <w:tcPr>
            <w:tcW w:w="0" w:type="auto"/>
          </w:tcPr>
          <w:p w:rsidR="0002076D" w:rsidRDefault="00874DF7" w:rsidP="002F0901">
            <w:pPr>
              <w:pStyle w:val="Compact"/>
              <w:jc w:val="left"/>
            </w:pPr>
            <w:r>
              <w:t>0.258</w:t>
            </w:r>
          </w:p>
        </w:tc>
      </w:tr>
      <w:tr w:rsidR="0002076D">
        <w:tc>
          <w:tcPr>
            <w:tcW w:w="0" w:type="auto"/>
          </w:tcPr>
          <w:p w:rsidR="0002076D" w:rsidRDefault="00874DF7" w:rsidP="002F0901">
            <w:pPr>
              <w:pStyle w:val="Compact"/>
              <w:jc w:val="left"/>
            </w:pPr>
            <w:r>
              <w:lastRenderedPageBreak/>
              <w:t>1-2</w:t>
            </w:r>
          </w:p>
        </w:tc>
        <w:tc>
          <w:tcPr>
            <w:tcW w:w="0" w:type="auto"/>
          </w:tcPr>
          <w:p w:rsidR="0002076D" w:rsidRDefault="00874DF7" w:rsidP="002F0901">
            <w:pPr>
              <w:pStyle w:val="Compact"/>
              <w:jc w:val="left"/>
            </w:pPr>
            <w:r>
              <w:t>0.53 (0.42-0.67)</w:t>
            </w:r>
          </w:p>
        </w:tc>
        <w:tc>
          <w:tcPr>
            <w:tcW w:w="0" w:type="auto"/>
          </w:tcPr>
          <w:p w:rsidR="0002076D" w:rsidRDefault="00874DF7" w:rsidP="002F0901">
            <w:pPr>
              <w:pStyle w:val="Compact"/>
              <w:jc w:val="left"/>
            </w:pPr>
            <w:r>
              <w:t>26.00</w:t>
            </w:r>
          </w:p>
        </w:tc>
        <w:tc>
          <w:tcPr>
            <w:tcW w:w="0" w:type="auto"/>
          </w:tcPr>
          <w:p w:rsidR="0002076D" w:rsidRDefault="00874DF7" w:rsidP="002F0901">
            <w:pPr>
              <w:pStyle w:val="Compact"/>
              <w:jc w:val="left"/>
            </w:pPr>
            <w:r>
              <w:t>&lt;0.001</w:t>
            </w:r>
          </w:p>
        </w:tc>
      </w:tr>
      <w:tr w:rsidR="0002076D">
        <w:tc>
          <w:tcPr>
            <w:tcW w:w="0" w:type="auto"/>
          </w:tcPr>
          <w:p w:rsidR="0002076D" w:rsidRDefault="00874DF7" w:rsidP="002F0901">
            <w:pPr>
              <w:pStyle w:val="Compact"/>
              <w:jc w:val="left"/>
            </w:pPr>
            <w:r>
              <w:t>2-3</w:t>
            </w:r>
          </w:p>
        </w:tc>
        <w:tc>
          <w:tcPr>
            <w:tcW w:w="0" w:type="auto"/>
          </w:tcPr>
          <w:p w:rsidR="0002076D" w:rsidRDefault="00874DF7" w:rsidP="002F0901">
            <w:pPr>
              <w:pStyle w:val="Compact"/>
              <w:jc w:val="left"/>
            </w:pPr>
            <w:r>
              <w:t>0.59 (0.40-0.86)</w:t>
            </w:r>
          </w:p>
        </w:tc>
        <w:tc>
          <w:tcPr>
            <w:tcW w:w="0" w:type="auto"/>
          </w:tcPr>
          <w:p w:rsidR="0002076D" w:rsidRDefault="00874DF7" w:rsidP="002F0901">
            <w:pPr>
              <w:pStyle w:val="Compact"/>
              <w:jc w:val="left"/>
            </w:pPr>
            <w:r>
              <w:t>7.50</w:t>
            </w:r>
          </w:p>
        </w:tc>
        <w:tc>
          <w:tcPr>
            <w:tcW w:w="0" w:type="auto"/>
          </w:tcPr>
          <w:p w:rsidR="0002076D" w:rsidRDefault="00874DF7" w:rsidP="002F0901">
            <w:pPr>
              <w:pStyle w:val="Compact"/>
              <w:jc w:val="left"/>
            </w:pPr>
            <w:r>
              <w:t>0.006</w:t>
            </w:r>
          </w:p>
        </w:tc>
      </w:tr>
      <w:tr w:rsidR="0002076D">
        <w:tc>
          <w:tcPr>
            <w:tcW w:w="0" w:type="auto"/>
          </w:tcPr>
          <w:p w:rsidR="0002076D" w:rsidRDefault="00874DF7" w:rsidP="002F0901">
            <w:pPr>
              <w:pStyle w:val="Compact"/>
              <w:jc w:val="left"/>
            </w:pPr>
            <w:r>
              <w:t>3-4</w:t>
            </w:r>
          </w:p>
        </w:tc>
        <w:tc>
          <w:tcPr>
            <w:tcW w:w="0" w:type="auto"/>
          </w:tcPr>
          <w:p w:rsidR="0002076D" w:rsidRDefault="00874DF7" w:rsidP="002F0901">
            <w:pPr>
              <w:pStyle w:val="Compact"/>
              <w:jc w:val="left"/>
            </w:pPr>
            <w:r>
              <w:t>0.81 (0.29-2.20)</w:t>
            </w:r>
          </w:p>
        </w:tc>
        <w:tc>
          <w:tcPr>
            <w:tcW w:w="0" w:type="auto"/>
          </w:tcPr>
          <w:p w:rsidR="0002076D" w:rsidRDefault="00874DF7" w:rsidP="002F0901">
            <w:pPr>
              <w:pStyle w:val="Compact"/>
              <w:jc w:val="left"/>
            </w:pPr>
            <w:r>
              <w:t>0.19</w:t>
            </w:r>
          </w:p>
        </w:tc>
        <w:tc>
          <w:tcPr>
            <w:tcW w:w="0" w:type="auto"/>
          </w:tcPr>
          <w:p w:rsidR="0002076D" w:rsidRDefault="00874DF7" w:rsidP="002F0901">
            <w:pPr>
              <w:pStyle w:val="Compact"/>
              <w:jc w:val="left"/>
            </w:pPr>
            <w:r>
              <w:t>0.662</w:t>
            </w:r>
          </w:p>
        </w:tc>
      </w:tr>
    </w:tbl>
    <w:p w:rsidR="0002076D" w:rsidRDefault="00874DF7" w:rsidP="002F0901">
      <w:pPr>
        <w:pStyle w:val="BodyText"/>
        <w:jc w:val="left"/>
      </w:pPr>
      <w:del w:id="63" w:author="andrea55" w:date="2018-11-30T14:45:00Z">
        <w:r w:rsidDel="005C61A6">
          <w:delText>A decrease</w:delText>
        </w:r>
      </w:del>
      <w:ins w:id="64" w:author="andrea55" w:date="2018-11-30T14:45:00Z">
        <w:r w:rsidR="005C61A6">
          <w:t xml:space="preserve"> Decreases were noted</w:t>
        </w:r>
      </w:ins>
      <w:r>
        <w:t xml:space="preserve"> in the incidence of AOM visits, </w:t>
      </w:r>
      <w:ins w:id="65" w:author="andrea55" w:date="2018-11-30T14:45:00Z">
        <w:r w:rsidR="005C61A6">
          <w:t xml:space="preserve">in </w:t>
        </w:r>
      </w:ins>
      <w:r>
        <w:t xml:space="preserve">ceftriaxone treatment episodes of AOM and </w:t>
      </w:r>
      <w:ins w:id="66" w:author="andrea55" w:date="2018-11-30T14:45:00Z">
        <w:r w:rsidR="005C61A6">
          <w:t xml:space="preserve">in </w:t>
        </w:r>
      </w:ins>
      <w:r>
        <w:t>risk of ceftriaxone treatment if presenting to the Children’s Hospital Iceland</w:t>
      </w:r>
      <w:ins w:id="67" w:author="andrea55" w:date="2018-11-30T14:46:00Z">
        <w:r w:rsidR="005C61A6">
          <w:t>.</w:t>
        </w:r>
      </w:ins>
      <w:r>
        <w:t xml:space="preserve"> </w:t>
      </w:r>
      <w:del w:id="68" w:author="andrea55" w:date="2018-11-30T14:46:00Z">
        <w:r w:rsidDel="005C61A6">
          <w:delText xml:space="preserve">were noted. </w:delText>
        </w:r>
      </w:del>
      <w:r>
        <w:t xml:space="preserve">A similar decrease was noted in the ceftriaxone treatment episodes for pneumonia. In the pre-vaccine period, 251 treatment episodes were recorded but </w:t>
      </w:r>
      <w:ins w:id="69" w:author="andrea55" w:date="2018-11-30T14:46:00Z">
        <w:r w:rsidR="005C61A6">
          <w:t>in the postvaccine period</w:t>
        </w:r>
        <w:r w:rsidR="005C61A6">
          <w:t xml:space="preserve">, </w:t>
        </w:r>
      </w:ins>
      <w:r>
        <w:t>only 90</w:t>
      </w:r>
      <w:del w:id="70" w:author="andrea55" w:date="2018-11-30T14:46:00Z">
        <w:r w:rsidDel="005C61A6">
          <w:delText xml:space="preserve"> </w:delText>
        </w:r>
      </w:del>
      <w:ins w:id="71" w:author="andrea55" w:date="2018-11-30T14:46:00Z">
        <w:r w:rsidR="005C61A6">
          <w:t>were noted</w:t>
        </w:r>
      </w:ins>
      <w:del w:id="72" w:author="andrea55" w:date="2018-11-30T14:46:00Z">
        <w:r w:rsidDel="005C61A6">
          <w:delText>in the postvaccine period</w:delText>
        </w:r>
      </w:del>
      <w:r>
        <w:t>. The effect was not consistent a</w:t>
      </w:r>
      <w:del w:id="73" w:author="andrea55" w:date="2018-11-30T14:47:00Z">
        <w:r w:rsidDel="005C61A6">
          <w:delText>c</w:delText>
        </w:r>
      </w:del>
      <w:r>
        <w:t>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72, P-value &lt; 0.001). The overall incidence rate ratio was 0.37 (95% CI: 0.29-0.47; P &lt; 0.001). The stratum specific effects are shown in Table 18.</w:t>
      </w:r>
    </w:p>
    <w:p w:rsidR="0002076D" w:rsidRDefault="00874DF7" w:rsidP="002F0901">
      <w:pPr>
        <w:pStyle w:val="TableCaption"/>
        <w:jc w:val="left"/>
      </w:pPr>
      <w:r>
        <w:t>Table 18 Incidence risk ratio of ceftriaxone treatment episodes of pneumonia between the pre- and post-vaccine periods</w:t>
      </w:r>
    </w:p>
    <w:tbl>
      <w:tblPr>
        <w:tblW w:w="0" w:type="pct"/>
        <w:tblLook w:val="07E0"/>
      </w:tblPr>
      <w:tblGrid>
        <w:gridCol w:w="1250"/>
        <w:gridCol w:w="1751"/>
        <w:gridCol w:w="1306"/>
        <w:gridCol w:w="895"/>
      </w:tblGrid>
      <w:tr w:rsidR="0002076D">
        <w:tc>
          <w:tcPr>
            <w:tcW w:w="0" w:type="auto"/>
            <w:tcBorders>
              <w:bottom w:val="single" w:sz="0" w:space="0" w:color="auto"/>
            </w:tcBorders>
            <w:vAlign w:val="bottom"/>
          </w:tcPr>
          <w:p w:rsidR="0002076D" w:rsidRDefault="00874DF7" w:rsidP="002F0901">
            <w:pPr>
              <w:pStyle w:val="Compact"/>
              <w:jc w:val="left"/>
            </w:pPr>
            <w:r>
              <w:t>Age (years)</w:t>
            </w:r>
          </w:p>
        </w:tc>
        <w:tc>
          <w:tcPr>
            <w:tcW w:w="0" w:type="auto"/>
            <w:tcBorders>
              <w:bottom w:val="single" w:sz="0" w:space="0" w:color="auto"/>
            </w:tcBorders>
            <w:vAlign w:val="bottom"/>
          </w:tcPr>
          <w:p w:rsidR="0002076D" w:rsidRDefault="00874DF7" w:rsidP="002F0901">
            <w:pPr>
              <w:pStyle w:val="Compact"/>
              <w:jc w:val="left"/>
            </w:pPr>
            <w:r>
              <w:t>IRR (95% CI)</w:t>
            </w:r>
          </w:p>
        </w:tc>
        <w:tc>
          <w:tcPr>
            <w:tcW w:w="0" w:type="auto"/>
            <w:tcBorders>
              <w:bottom w:val="single" w:sz="0" w:space="0" w:color="auto"/>
            </w:tcBorders>
            <w:vAlign w:val="bottom"/>
          </w:tcPr>
          <w:p w:rsidR="0002076D" w:rsidRDefault="00874DF7" w:rsidP="002F0901">
            <w:pPr>
              <w:pStyle w:val="Compact"/>
              <w:jc w:val="left"/>
            </w:pPr>
            <w:r>
              <w:t>Chi-squared</w:t>
            </w:r>
          </w:p>
        </w:tc>
        <w:tc>
          <w:tcPr>
            <w:tcW w:w="0" w:type="auto"/>
            <w:tcBorders>
              <w:bottom w:val="single" w:sz="0" w:space="0" w:color="auto"/>
            </w:tcBorders>
            <w:vAlign w:val="bottom"/>
          </w:tcPr>
          <w:p w:rsidR="0002076D" w:rsidRDefault="00874DF7" w:rsidP="002F0901">
            <w:pPr>
              <w:pStyle w:val="Compact"/>
              <w:jc w:val="left"/>
            </w:pPr>
            <w:r>
              <w:t>P-value</w:t>
            </w:r>
          </w:p>
        </w:tc>
      </w:tr>
      <w:tr w:rsidR="0002076D">
        <w:tc>
          <w:tcPr>
            <w:tcW w:w="0" w:type="auto"/>
          </w:tcPr>
          <w:p w:rsidR="0002076D" w:rsidRDefault="00874DF7" w:rsidP="002F0901">
            <w:pPr>
              <w:pStyle w:val="Compact"/>
              <w:jc w:val="left"/>
            </w:pPr>
            <w:r>
              <w:t>&lt;1</w:t>
            </w:r>
          </w:p>
        </w:tc>
        <w:tc>
          <w:tcPr>
            <w:tcW w:w="0" w:type="auto"/>
          </w:tcPr>
          <w:p w:rsidR="0002076D" w:rsidRDefault="00874DF7" w:rsidP="002F0901">
            <w:pPr>
              <w:pStyle w:val="Compact"/>
              <w:jc w:val="left"/>
            </w:pPr>
            <w:r>
              <w:t>0.15 (0.017-0.64)</w:t>
            </w:r>
          </w:p>
        </w:tc>
        <w:tc>
          <w:tcPr>
            <w:tcW w:w="0" w:type="auto"/>
          </w:tcPr>
          <w:p w:rsidR="0002076D" w:rsidRDefault="00874DF7" w:rsidP="002F0901">
            <w:pPr>
              <w:pStyle w:val="Compact"/>
              <w:jc w:val="left"/>
            </w:pPr>
            <w:r>
              <w:t>8.6</w:t>
            </w:r>
          </w:p>
        </w:tc>
        <w:tc>
          <w:tcPr>
            <w:tcW w:w="0" w:type="auto"/>
          </w:tcPr>
          <w:p w:rsidR="0002076D" w:rsidRDefault="00874DF7" w:rsidP="002F0901">
            <w:pPr>
              <w:pStyle w:val="Compact"/>
              <w:jc w:val="left"/>
            </w:pPr>
            <w:r>
              <w:t>0.003</w:t>
            </w:r>
          </w:p>
        </w:tc>
      </w:tr>
      <w:tr w:rsidR="0002076D">
        <w:tc>
          <w:tcPr>
            <w:tcW w:w="0" w:type="auto"/>
          </w:tcPr>
          <w:p w:rsidR="0002076D" w:rsidRDefault="00874DF7" w:rsidP="002F0901">
            <w:pPr>
              <w:pStyle w:val="Compact"/>
              <w:jc w:val="left"/>
            </w:pPr>
            <w:r>
              <w:t>1-2</w:t>
            </w:r>
          </w:p>
        </w:tc>
        <w:tc>
          <w:tcPr>
            <w:tcW w:w="0" w:type="auto"/>
          </w:tcPr>
          <w:p w:rsidR="0002076D" w:rsidRDefault="00874DF7" w:rsidP="002F0901">
            <w:pPr>
              <w:pStyle w:val="Compact"/>
              <w:jc w:val="left"/>
            </w:pPr>
            <w:r>
              <w:t>0.34 (0.220-0.51)</w:t>
            </w:r>
          </w:p>
        </w:tc>
        <w:tc>
          <w:tcPr>
            <w:tcW w:w="0" w:type="auto"/>
          </w:tcPr>
          <w:p w:rsidR="0002076D" w:rsidRDefault="00874DF7" w:rsidP="002F0901">
            <w:pPr>
              <w:pStyle w:val="Compact"/>
              <w:jc w:val="left"/>
            </w:pPr>
            <w:r>
              <w:t>33.0</w:t>
            </w:r>
          </w:p>
        </w:tc>
        <w:tc>
          <w:tcPr>
            <w:tcW w:w="0" w:type="auto"/>
          </w:tcPr>
          <w:p w:rsidR="0002076D" w:rsidRDefault="00874DF7" w:rsidP="002F0901">
            <w:pPr>
              <w:pStyle w:val="Compact"/>
              <w:jc w:val="left"/>
            </w:pPr>
            <w:r>
              <w:t>&lt;0.001</w:t>
            </w:r>
          </w:p>
        </w:tc>
      </w:tr>
      <w:tr w:rsidR="0002076D">
        <w:tc>
          <w:tcPr>
            <w:tcW w:w="0" w:type="auto"/>
          </w:tcPr>
          <w:p w:rsidR="0002076D" w:rsidRDefault="00874DF7" w:rsidP="002F0901">
            <w:pPr>
              <w:pStyle w:val="Compact"/>
              <w:jc w:val="left"/>
            </w:pPr>
            <w:r>
              <w:t>2-3</w:t>
            </w:r>
          </w:p>
        </w:tc>
        <w:tc>
          <w:tcPr>
            <w:tcW w:w="0" w:type="auto"/>
          </w:tcPr>
          <w:p w:rsidR="0002076D" w:rsidRDefault="00874DF7" w:rsidP="002F0901">
            <w:pPr>
              <w:pStyle w:val="Compact"/>
              <w:jc w:val="left"/>
            </w:pPr>
            <w:r>
              <w:t>0.36 (0.230-0.54)</w:t>
            </w:r>
          </w:p>
        </w:tc>
        <w:tc>
          <w:tcPr>
            <w:tcW w:w="0" w:type="auto"/>
          </w:tcPr>
          <w:p w:rsidR="0002076D" w:rsidRDefault="00874DF7" w:rsidP="002F0901">
            <w:pPr>
              <w:pStyle w:val="Compact"/>
              <w:jc w:val="left"/>
            </w:pPr>
            <w:r>
              <w:t>28.0</w:t>
            </w:r>
          </w:p>
        </w:tc>
        <w:tc>
          <w:tcPr>
            <w:tcW w:w="0" w:type="auto"/>
          </w:tcPr>
          <w:p w:rsidR="0002076D" w:rsidRDefault="00874DF7" w:rsidP="002F0901">
            <w:pPr>
              <w:pStyle w:val="Compact"/>
              <w:jc w:val="left"/>
            </w:pPr>
            <w:r>
              <w:t>&lt;0.001</w:t>
            </w:r>
          </w:p>
        </w:tc>
      </w:tr>
      <w:tr w:rsidR="0002076D">
        <w:tc>
          <w:tcPr>
            <w:tcW w:w="0" w:type="auto"/>
          </w:tcPr>
          <w:p w:rsidR="0002076D" w:rsidRDefault="00874DF7" w:rsidP="002F0901">
            <w:pPr>
              <w:pStyle w:val="Compact"/>
              <w:jc w:val="left"/>
            </w:pPr>
            <w:r>
              <w:t>3-4</w:t>
            </w:r>
          </w:p>
        </w:tc>
        <w:tc>
          <w:tcPr>
            <w:tcW w:w="0" w:type="auto"/>
          </w:tcPr>
          <w:p w:rsidR="0002076D" w:rsidRDefault="00874DF7" w:rsidP="002F0901">
            <w:pPr>
              <w:pStyle w:val="Compact"/>
              <w:jc w:val="left"/>
            </w:pPr>
            <w:r>
              <w:t>0.51 (0.290-0.89)</w:t>
            </w:r>
          </w:p>
        </w:tc>
        <w:tc>
          <w:tcPr>
            <w:tcW w:w="0" w:type="auto"/>
          </w:tcPr>
          <w:p w:rsidR="0002076D" w:rsidRDefault="00874DF7" w:rsidP="002F0901">
            <w:pPr>
              <w:pStyle w:val="Compact"/>
              <w:jc w:val="left"/>
            </w:pPr>
            <w:r>
              <w:t>6.4</w:t>
            </w:r>
          </w:p>
        </w:tc>
        <w:tc>
          <w:tcPr>
            <w:tcW w:w="0" w:type="auto"/>
          </w:tcPr>
          <w:p w:rsidR="0002076D" w:rsidRDefault="00874DF7" w:rsidP="002F0901">
            <w:pPr>
              <w:pStyle w:val="Compact"/>
              <w:jc w:val="left"/>
            </w:pPr>
            <w:r>
              <w:t>0.012</w:t>
            </w:r>
          </w:p>
        </w:tc>
      </w:tr>
    </w:tbl>
    <w:p w:rsidR="0002076D" w:rsidRDefault="00874DF7" w:rsidP="002F0901">
      <w:pPr>
        <w:pStyle w:val="BodyText"/>
        <w:jc w:val="left"/>
      </w:pPr>
      <w:r>
        <w:t xml:space="preserve">To </w:t>
      </w:r>
      <w:del w:id="74" w:author="andrea55" w:date="2018-11-30T14:49:00Z">
        <w:r w:rsidDel="005C61A6">
          <w:delText xml:space="preserve">examine </w:delText>
        </w:r>
      </w:del>
      <w:ins w:id="75" w:author="andrea55" w:date="2018-11-30T14:49:00Z">
        <w:r w:rsidR="005C61A6">
          <w:t>ascertain</w:t>
        </w:r>
        <w:r w:rsidR="005C61A6">
          <w:t xml:space="preserve"> </w:t>
        </w:r>
      </w:ins>
      <w:r>
        <w:t xml:space="preserve">whether a decrease </w:t>
      </w:r>
      <w:del w:id="76" w:author="andrea55" w:date="2018-11-30T14:47:00Z">
        <w:r w:rsidDel="005C61A6">
          <w:delText xml:space="preserve">had occured </w:delText>
        </w:r>
      </w:del>
      <w:r>
        <w:t xml:space="preserve">in ceftriaxone use </w:t>
      </w:r>
      <w:ins w:id="77" w:author="andrea55" w:date="2018-11-30T14:47:00Z">
        <w:r w:rsidR="005C61A6">
          <w:t xml:space="preserve">had occured </w:t>
        </w:r>
      </w:ins>
      <w:r>
        <w:t>in vaccinated children for non-vaccine related indications, the incidence of ceftriaxone for all other indications was examined</w:t>
      </w:r>
      <w:ins w:id="78" w:author="andrea55" w:date="2018-11-30T14:49:00Z">
        <w:r w:rsidR="005C61A6">
          <w:t>, and was shown not to change significantly in children under four years of age</w:t>
        </w:r>
      </w:ins>
      <w:r>
        <w:t xml:space="preserve">. </w:t>
      </w:r>
      <w:del w:id="79" w:author="andrea55" w:date="2018-11-30T14:50:00Z">
        <w:r w:rsidDel="005C61A6">
          <w:delText xml:space="preserve">Ceftriaxone treatment episodes for all other indications in children under four years of age did not change significantly. </w:delText>
        </w:r>
      </w:del>
      <w:r>
        <w:t>There was no heterogeneity across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0.56, P-value = 0.455). The Mantel-Haenszel adjusted incidence rate ratio was 0.96 (95% CI: 0.87-1.06; P = 0.262). The number of treatment episodes by age and vaccine period ranged </w:t>
      </w:r>
      <w:ins w:id="80" w:author="andrea55" w:date="2018-11-30T14:51:00Z">
        <w:r w:rsidR="004D2D91">
          <w:t xml:space="preserve">from </w:t>
        </w:r>
      </w:ins>
      <w:r>
        <w:t>117</w:t>
      </w:r>
      <w:ins w:id="81" w:author="andrea55" w:date="2018-11-30T14:51:00Z">
        <w:r w:rsidR="004D2D91">
          <w:t xml:space="preserve"> to</w:t>
        </w:r>
      </w:ins>
      <w:del w:id="82" w:author="andrea55" w:date="2018-11-30T14:51:00Z">
        <w:r w:rsidDel="004D2D91">
          <w:delText>-</w:delText>
        </w:r>
      </w:del>
      <w:r>
        <w:t>295. The stratum specific incidence rate ratios are shown in Table 19.</w:t>
      </w:r>
    </w:p>
    <w:p w:rsidR="0002076D" w:rsidRDefault="00874DF7" w:rsidP="002F0901">
      <w:pPr>
        <w:pStyle w:val="TableCaption"/>
        <w:jc w:val="left"/>
      </w:pPr>
      <w:r>
        <w:t>Table 19 Incidence risk ratio of ceftriaxone treatment episodes with indications other than AOM and pneumonia between the pre- and post-vaccine periods</w:t>
      </w:r>
    </w:p>
    <w:tbl>
      <w:tblPr>
        <w:tblW w:w="0" w:type="pct"/>
        <w:tblLook w:val="07E0"/>
      </w:tblPr>
      <w:tblGrid>
        <w:gridCol w:w="1250"/>
        <w:gridCol w:w="1640"/>
        <w:gridCol w:w="1306"/>
        <w:gridCol w:w="895"/>
      </w:tblGrid>
      <w:tr w:rsidR="0002076D">
        <w:tc>
          <w:tcPr>
            <w:tcW w:w="0" w:type="auto"/>
            <w:tcBorders>
              <w:bottom w:val="single" w:sz="0" w:space="0" w:color="auto"/>
            </w:tcBorders>
            <w:vAlign w:val="bottom"/>
          </w:tcPr>
          <w:p w:rsidR="0002076D" w:rsidRDefault="00874DF7" w:rsidP="002F0901">
            <w:pPr>
              <w:pStyle w:val="Compact"/>
              <w:jc w:val="left"/>
            </w:pPr>
            <w:r>
              <w:t>Age (years)</w:t>
            </w:r>
          </w:p>
        </w:tc>
        <w:tc>
          <w:tcPr>
            <w:tcW w:w="0" w:type="auto"/>
            <w:tcBorders>
              <w:bottom w:val="single" w:sz="0" w:space="0" w:color="auto"/>
            </w:tcBorders>
            <w:vAlign w:val="bottom"/>
          </w:tcPr>
          <w:p w:rsidR="0002076D" w:rsidRDefault="00874DF7" w:rsidP="002F0901">
            <w:pPr>
              <w:pStyle w:val="Compact"/>
              <w:jc w:val="left"/>
            </w:pPr>
            <w:r>
              <w:t>IRR (95% CI)</w:t>
            </w:r>
          </w:p>
        </w:tc>
        <w:tc>
          <w:tcPr>
            <w:tcW w:w="0" w:type="auto"/>
            <w:tcBorders>
              <w:bottom w:val="single" w:sz="0" w:space="0" w:color="auto"/>
            </w:tcBorders>
            <w:vAlign w:val="bottom"/>
          </w:tcPr>
          <w:p w:rsidR="0002076D" w:rsidRDefault="00874DF7" w:rsidP="002F0901">
            <w:pPr>
              <w:pStyle w:val="Compact"/>
              <w:jc w:val="left"/>
            </w:pPr>
            <w:r>
              <w:t>Chi-squared</w:t>
            </w:r>
          </w:p>
        </w:tc>
        <w:tc>
          <w:tcPr>
            <w:tcW w:w="0" w:type="auto"/>
            <w:tcBorders>
              <w:bottom w:val="single" w:sz="0" w:space="0" w:color="auto"/>
            </w:tcBorders>
            <w:vAlign w:val="bottom"/>
          </w:tcPr>
          <w:p w:rsidR="0002076D" w:rsidRDefault="00874DF7" w:rsidP="002F0901">
            <w:pPr>
              <w:pStyle w:val="Compact"/>
              <w:jc w:val="left"/>
            </w:pPr>
            <w:r>
              <w:t>P-value</w:t>
            </w:r>
          </w:p>
        </w:tc>
      </w:tr>
      <w:tr w:rsidR="0002076D">
        <w:tc>
          <w:tcPr>
            <w:tcW w:w="0" w:type="auto"/>
          </w:tcPr>
          <w:p w:rsidR="0002076D" w:rsidRDefault="00874DF7" w:rsidP="002F0901">
            <w:pPr>
              <w:pStyle w:val="Compact"/>
              <w:jc w:val="left"/>
            </w:pPr>
            <w:r>
              <w:t>&lt;1</w:t>
            </w:r>
          </w:p>
        </w:tc>
        <w:tc>
          <w:tcPr>
            <w:tcW w:w="0" w:type="auto"/>
          </w:tcPr>
          <w:p w:rsidR="0002076D" w:rsidRDefault="00874DF7" w:rsidP="002F0901">
            <w:pPr>
              <w:pStyle w:val="Compact"/>
              <w:jc w:val="left"/>
            </w:pPr>
            <w:r>
              <w:t>1.30 (1.10-1.50)</w:t>
            </w:r>
          </w:p>
        </w:tc>
        <w:tc>
          <w:tcPr>
            <w:tcW w:w="0" w:type="auto"/>
          </w:tcPr>
          <w:p w:rsidR="0002076D" w:rsidRDefault="00874DF7" w:rsidP="002F0901">
            <w:pPr>
              <w:pStyle w:val="Compact"/>
              <w:jc w:val="left"/>
            </w:pPr>
            <w:r>
              <w:t>7.60</w:t>
            </w:r>
          </w:p>
        </w:tc>
        <w:tc>
          <w:tcPr>
            <w:tcW w:w="0" w:type="auto"/>
          </w:tcPr>
          <w:p w:rsidR="0002076D" w:rsidRDefault="00874DF7" w:rsidP="002F0901">
            <w:pPr>
              <w:pStyle w:val="Compact"/>
              <w:jc w:val="left"/>
            </w:pPr>
            <w:r>
              <w:t>0.006</w:t>
            </w:r>
          </w:p>
        </w:tc>
      </w:tr>
      <w:tr w:rsidR="0002076D">
        <w:tc>
          <w:tcPr>
            <w:tcW w:w="0" w:type="auto"/>
          </w:tcPr>
          <w:p w:rsidR="0002076D" w:rsidRDefault="00874DF7" w:rsidP="002F0901">
            <w:pPr>
              <w:pStyle w:val="Compact"/>
              <w:jc w:val="left"/>
            </w:pPr>
            <w:r>
              <w:t>1-2</w:t>
            </w:r>
          </w:p>
        </w:tc>
        <w:tc>
          <w:tcPr>
            <w:tcW w:w="0" w:type="auto"/>
          </w:tcPr>
          <w:p w:rsidR="0002076D" w:rsidRDefault="00874DF7" w:rsidP="002F0901">
            <w:pPr>
              <w:pStyle w:val="Compact"/>
              <w:jc w:val="left"/>
            </w:pPr>
            <w:r>
              <w:t>0.86 (0.70-1.00)</w:t>
            </w:r>
          </w:p>
        </w:tc>
        <w:tc>
          <w:tcPr>
            <w:tcW w:w="0" w:type="auto"/>
          </w:tcPr>
          <w:p w:rsidR="0002076D" w:rsidRDefault="00874DF7" w:rsidP="002F0901">
            <w:pPr>
              <w:pStyle w:val="Compact"/>
              <w:jc w:val="left"/>
            </w:pPr>
            <w:r>
              <w:t>2.40</w:t>
            </w:r>
          </w:p>
        </w:tc>
        <w:tc>
          <w:tcPr>
            <w:tcW w:w="0" w:type="auto"/>
          </w:tcPr>
          <w:p w:rsidR="0002076D" w:rsidRDefault="00874DF7" w:rsidP="002F0901">
            <w:pPr>
              <w:pStyle w:val="Compact"/>
              <w:jc w:val="left"/>
            </w:pPr>
            <w:r>
              <w:t>0.121</w:t>
            </w:r>
          </w:p>
        </w:tc>
      </w:tr>
      <w:tr w:rsidR="0002076D">
        <w:tc>
          <w:tcPr>
            <w:tcW w:w="0" w:type="auto"/>
          </w:tcPr>
          <w:p w:rsidR="0002076D" w:rsidRDefault="00874DF7" w:rsidP="002F0901">
            <w:pPr>
              <w:pStyle w:val="Compact"/>
              <w:jc w:val="left"/>
            </w:pPr>
            <w:r>
              <w:t>2-3</w:t>
            </w:r>
          </w:p>
        </w:tc>
        <w:tc>
          <w:tcPr>
            <w:tcW w:w="0" w:type="auto"/>
          </w:tcPr>
          <w:p w:rsidR="0002076D" w:rsidRDefault="00874DF7" w:rsidP="002F0901">
            <w:pPr>
              <w:pStyle w:val="Compact"/>
              <w:jc w:val="left"/>
            </w:pPr>
            <w:r>
              <w:t>0.73 (0.58-0.91)</w:t>
            </w:r>
          </w:p>
        </w:tc>
        <w:tc>
          <w:tcPr>
            <w:tcW w:w="0" w:type="auto"/>
          </w:tcPr>
          <w:p w:rsidR="0002076D" w:rsidRDefault="00874DF7" w:rsidP="002F0901">
            <w:pPr>
              <w:pStyle w:val="Compact"/>
              <w:jc w:val="left"/>
            </w:pPr>
            <w:r>
              <w:t>8.00</w:t>
            </w:r>
          </w:p>
        </w:tc>
        <w:tc>
          <w:tcPr>
            <w:tcW w:w="0" w:type="auto"/>
          </w:tcPr>
          <w:p w:rsidR="0002076D" w:rsidRDefault="00874DF7" w:rsidP="002F0901">
            <w:pPr>
              <w:pStyle w:val="Compact"/>
              <w:jc w:val="left"/>
            </w:pPr>
            <w:r>
              <w:t>0.005</w:t>
            </w:r>
          </w:p>
        </w:tc>
      </w:tr>
      <w:tr w:rsidR="0002076D">
        <w:tc>
          <w:tcPr>
            <w:tcW w:w="0" w:type="auto"/>
          </w:tcPr>
          <w:p w:rsidR="0002076D" w:rsidRDefault="00874DF7" w:rsidP="002F0901">
            <w:pPr>
              <w:pStyle w:val="Compact"/>
              <w:jc w:val="left"/>
            </w:pPr>
            <w:r>
              <w:t>3-4</w:t>
            </w:r>
          </w:p>
        </w:tc>
        <w:tc>
          <w:tcPr>
            <w:tcW w:w="0" w:type="auto"/>
          </w:tcPr>
          <w:p w:rsidR="0002076D" w:rsidRDefault="00874DF7" w:rsidP="002F0901">
            <w:pPr>
              <w:pStyle w:val="Compact"/>
              <w:jc w:val="left"/>
            </w:pPr>
            <w:r>
              <w:t>0.90 (0.70-1.20)</w:t>
            </w:r>
          </w:p>
        </w:tc>
        <w:tc>
          <w:tcPr>
            <w:tcW w:w="0" w:type="auto"/>
          </w:tcPr>
          <w:p w:rsidR="0002076D" w:rsidRDefault="00874DF7" w:rsidP="002F0901">
            <w:pPr>
              <w:pStyle w:val="Compact"/>
              <w:jc w:val="left"/>
            </w:pPr>
            <w:r>
              <w:t>0.62</w:t>
            </w:r>
          </w:p>
        </w:tc>
        <w:tc>
          <w:tcPr>
            <w:tcW w:w="0" w:type="auto"/>
          </w:tcPr>
          <w:p w:rsidR="0002076D" w:rsidRDefault="00874DF7" w:rsidP="002F0901">
            <w:pPr>
              <w:pStyle w:val="Compact"/>
              <w:jc w:val="left"/>
            </w:pPr>
            <w:r>
              <w:t>0.432</w:t>
            </w:r>
          </w:p>
        </w:tc>
      </w:tr>
    </w:tbl>
    <w:p w:rsidR="0002076D" w:rsidRDefault="00874DF7" w:rsidP="002F0901">
      <w:pPr>
        <w:pStyle w:val="BodyText"/>
        <w:jc w:val="left"/>
      </w:pPr>
      <w:r>
        <w:t>Quarterly incidence of ceftriaxone treatment episodes by indication are shown in Figure 6.</w:t>
      </w:r>
    </w:p>
    <w:p w:rsidR="0002076D" w:rsidRDefault="00874DF7" w:rsidP="002F0901">
      <w:r>
        <w:rPr>
          <w:noProof/>
        </w:rPr>
        <w:lastRenderedPageBreak/>
        <w:drawing>
          <wp:inline distT="0" distB="0" distL="0" distR="0">
            <wp:extent cx="5676900" cy="3783932"/>
            <wp:effectExtent l="0" t="0" r="0" b="0"/>
            <wp:docPr id="6" name="Picture" descr="Figure 6 Quarterly incidence of ceftriaxone treatment episodes by indication 2008-2015"/>
            <wp:cNvGraphicFramePr/>
            <a:graphic xmlns:a="http://schemas.openxmlformats.org/drawingml/2006/main">
              <a:graphicData uri="http://schemas.openxmlformats.org/drawingml/2006/picture">
                <pic:pic xmlns:pic="http://schemas.openxmlformats.org/drawingml/2006/picture">
                  <pic:nvPicPr>
                    <pic:cNvPr id="0" name="Picture" descr="_figures/paper_I/2018-11-03-figure1-ceftriaxone-2008-2015.png"/>
                    <pic:cNvPicPr>
                      <a:picLocks noChangeAspect="1" noChangeArrowheads="1"/>
                    </pic:cNvPicPr>
                  </pic:nvPicPr>
                  <pic:blipFill>
                    <a:blip r:embed="rId13"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6 Quarterly incidence of ceftriaxone treatment episodes by indication 2008-2015</w:t>
      </w:r>
    </w:p>
    <w:p w:rsidR="0002076D" w:rsidRDefault="00874DF7" w:rsidP="002F0901">
      <w:pPr>
        <w:pStyle w:val="BodyText"/>
        <w:jc w:val="left"/>
      </w:pPr>
      <w:r>
        <w:t>To further test whether a general decrease was o</w:t>
      </w:r>
      <w:ins w:id="83" w:author="andrea55" w:date="2018-11-30T14:52:00Z">
        <w:r w:rsidR="004D2D91">
          <w:t>c</w:t>
        </w:r>
      </w:ins>
      <w:r>
        <w:t xml:space="preserve">curring in the overall use of ceftriaxone, rather than a specific decrease for vaccine-related indications in vaccinated children, </w:t>
      </w:r>
      <w:ins w:id="84" w:author="andrea55" w:date="2018-11-30T14:55:00Z">
        <w:r w:rsidR="004D2D91">
          <w:t xml:space="preserve">an examination of </w:t>
        </w:r>
      </w:ins>
      <w:r>
        <w:t>ceftriaxone treatment episodes in all children regardless of age and indic</w:t>
      </w:r>
      <w:del w:id="85" w:author="andrea55" w:date="2018-11-30T14:55:00Z">
        <w:r w:rsidDel="004D2D91">
          <w:delText>i</w:delText>
        </w:r>
      </w:del>
      <w:r>
        <w:t xml:space="preserve">ation was </w:t>
      </w:r>
      <w:del w:id="86" w:author="andrea55" w:date="2018-11-30T14:55:00Z">
        <w:r w:rsidDel="004D2D91">
          <w:delText>examined</w:delText>
        </w:r>
      </w:del>
      <w:ins w:id="87" w:author="andrea55" w:date="2018-11-30T14:55:00Z">
        <w:r w:rsidR="004D2D91">
          <w:t>undertaken</w:t>
        </w:r>
      </w:ins>
      <w:r>
        <w:t xml:space="preserve">. An overall decrease in the incidence rate of ceftriaxone treatment episodes was noted in the post-vaccine </w:t>
      </w:r>
      <w:del w:id="88" w:author="andrea55" w:date="2018-11-30T14:57:00Z">
        <w:r w:rsidDel="004D2D91">
          <w:delText xml:space="preserve">period </w:delText>
        </w:r>
      </w:del>
      <w:r>
        <w:t>compared to the pre-vaccine period</w:t>
      </w:r>
      <w:ins w:id="89" w:author="andrea55" w:date="2018-11-30T14:57:00Z">
        <w:r w:rsidR="004D2D91">
          <w:t>,</w:t>
        </w:r>
      </w:ins>
      <w:r>
        <w:t xml:space="preserve"> among children under eighteen years of age regardless of indication</w:t>
      </w:r>
      <w:del w:id="90" w:author="andrea55" w:date="2018-11-30T14:58:00Z">
        <w:r w:rsidDel="004D2D91">
          <w:delText xml:space="preserve">, </w:delText>
        </w:r>
      </w:del>
      <w:ins w:id="91" w:author="andrea55" w:date="2018-11-30T14:58:00Z">
        <w:r w:rsidR="004D2D91">
          <w:t>.</w:t>
        </w:r>
        <w:r w:rsidR="004D2D91">
          <w:t xml:space="preserve"> Th</w:t>
        </w:r>
      </w:ins>
      <w:ins w:id="92" w:author="andrea55" w:date="2018-11-30T15:00:00Z">
        <w:r w:rsidR="00223C9A">
          <w:t xml:space="preserve">ese rates declined </w:t>
        </w:r>
      </w:ins>
      <w:r>
        <w:t>from 11.11 treatment episodes per 1000 person-years to 9.55 episodes per 1000 person-years, IRR 0.86 (95% CI: 0.81-0.91; P &lt; 0.001). The effect was not consistent across age-groups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23.6, P-value &lt; 0.001). When examined by age-group, the overall decrease pr</w:t>
      </w:r>
      <w:del w:id="93" w:author="andrea55" w:date="2018-11-30T15:00:00Z">
        <w:r w:rsidDel="00223C9A">
          <w:delText>o</w:delText>
        </w:r>
      </w:del>
      <w:r>
        <w:t>oved to be driven</w:t>
      </w:r>
      <w:del w:id="94" w:author="andrea55" w:date="2018-11-30T15:01:00Z">
        <w:r w:rsidDel="00223C9A">
          <w:delText xml:space="preserve"> be</w:delText>
        </w:r>
      </w:del>
      <w:ins w:id="95" w:author="andrea55" w:date="2018-11-30T15:01:00Z">
        <w:r w:rsidR="00223C9A">
          <w:t>by</w:t>
        </w:r>
      </w:ins>
      <w:r>
        <w:t xml:space="preserve"> a decrease in the youngest</w:t>
      </w:r>
      <w:del w:id="96" w:author="andrea55" w:date="2018-11-30T15:02:00Z">
        <w:r w:rsidDel="00223C9A">
          <w:delText xml:space="preserve"> age-group </w:delText>
        </w:r>
      </w:del>
      <w:r>
        <w:t xml:space="preserve">– </w:t>
      </w:r>
      <w:ins w:id="97" w:author="andrea55" w:date="2018-11-30T15:02:00Z">
        <w:r w:rsidR="00223C9A">
          <w:t xml:space="preserve">ie. </w:t>
        </w:r>
      </w:ins>
      <w:r>
        <w:t>the children who were protected by the vaccination. The incidence of ceftriaxone treatment episodes did not decrease significantly in other age groups (Figure 7).</w:t>
      </w:r>
    </w:p>
    <w:p w:rsidR="0002076D" w:rsidRDefault="00874DF7" w:rsidP="002F0901">
      <w:r>
        <w:rPr>
          <w:noProof/>
        </w:rPr>
        <w:lastRenderedPageBreak/>
        <w:drawing>
          <wp:inline distT="0" distB="0" distL="0" distR="0">
            <wp:extent cx="5676900" cy="4731417"/>
            <wp:effectExtent l="0" t="0" r="0" b="0"/>
            <wp:docPr id="7" name="Picture" descr="Figure 7 Incidence of ceftriaxone treatment episodes by age-group and calendar time"/>
            <wp:cNvGraphicFramePr/>
            <a:graphic xmlns:a="http://schemas.openxmlformats.org/drawingml/2006/main">
              <a:graphicData uri="http://schemas.openxmlformats.org/drawingml/2006/picture">
                <pic:pic xmlns:pic="http://schemas.openxmlformats.org/drawingml/2006/picture">
                  <pic:nvPicPr>
                    <pic:cNvPr id="0" name="Picture" descr="_figures/paper_I/2018-11-23-age-group-figure.png"/>
                    <pic:cNvPicPr>
                      <a:picLocks noChangeAspect="1" noChangeArrowheads="1"/>
                    </pic:cNvPicPr>
                  </pic:nvPicPr>
                  <pic:blipFill>
                    <a:blip r:embed="rId14" cstate="print"/>
                    <a:stretch>
                      <a:fillRect/>
                    </a:stretch>
                  </pic:blipFill>
                  <pic:spPr bwMode="auto">
                    <a:xfrm>
                      <a:off x="0" y="0"/>
                      <a:ext cx="5676900" cy="4731417"/>
                    </a:xfrm>
                    <a:prstGeom prst="rect">
                      <a:avLst/>
                    </a:prstGeom>
                    <a:noFill/>
                    <a:ln w="9525">
                      <a:noFill/>
                      <a:headEnd/>
                      <a:tailEnd/>
                    </a:ln>
                  </pic:spPr>
                </pic:pic>
              </a:graphicData>
            </a:graphic>
          </wp:inline>
        </w:drawing>
      </w:r>
    </w:p>
    <w:p w:rsidR="0002076D" w:rsidRDefault="00874DF7" w:rsidP="002F0901">
      <w:pPr>
        <w:pStyle w:val="ImageCaption"/>
        <w:jc w:val="left"/>
      </w:pPr>
      <w:r>
        <w:t>Figure 7 Incidence of ceftriaxone treatment episodes by age-group and calendar time</w:t>
      </w:r>
    </w:p>
    <w:p w:rsidR="0002076D" w:rsidRDefault="00874DF7" w:rsidP="002F0901">
      <w:pPr>
        <w:pStyle w:val="Heading2"/>
      </w:pPr>
      <w:bookmarkStart w:id="98" w:name="paper2results"/>
      <w:bookmarkStart w:id="99" w:name="_Toc531258434"/>
      <w:bookmarkEnd w:id="98"/>
      <w:r>
        <w:t>Impact on primary care visits for otitis media (Paper II)</w:t>
      </w:r>
      <w:bookmarkEnd w:id="99"/>
    </w:p>
    <w:p w:rsidR="0002076D" w:rsidRDefault="00874DF7" w:rsidP="002F0901">
      <w:pPr>
        <w:pStyle w:val="FirstParagraph"/>
        <w:jc w:val="left"/>
      </w:pPr>
      <w:r>
        <w:t>The demographics of the study birth-cohorts are described in Chapter 5.1 and Table 9. A total of 92,935 primary care visits due to AOM were recorded among birth-cohorts 2005-2015 during the study period. The crude incidence rate of AOM visits to primary care per 100 person-years in the VNEC and VEC was 45.3 and 39.8 respectively. The incidence rate and number of AOM visits by birth-cohort</w:t>
      </w:r>
      <w:del w:id="100" w:author="andrea55" w:date="2018-11-30T15:03:00Z">
        <w:r w:rsidDel="00223C9A">
          <w:delText xml:space="preserve">, </w:delText>
        </w:r>
      </w:del>
      <w:r>
        <w:t>and gender is shown in Table 20.</w:t>
      </w:r>
    </w:p>
    <w:p w:rsidR="0002076D" w:rsidRDefault="00874DF7" w:rsidP="002F0901">
      <w:pPr>
        <w:pStyle w:val="TableCaption"/>
        <w:jc w:val="left"/>
      </w:pPr>
      <w:r>
        <w:t>Table 20 Incidence rate and number of visits by birth-cohort and gender</w:t>
      </w:r>
    </w:p>
    <w:tbl>
      <w:tblPr>
        <w:tblW w:w="0" w:type="pct"/>
        <w:tblLook w:val="07E0"/>
      </w:tblPr>
      <w:tblGrid>
        <w:gridCol w:w="1250"/>
        <w:gridCol w:w="1295"/>
        <w:gridCol w:w="1295"/>
      </w:tblGrid>
      <w:tr w:rsidR="0002076D">
        <w:tc>
          <w:tcPr>
            <w:tcW w:w="0" w:type="auto"/>
            <w:tcBorders>
              <w:bottom w:val="single" w:sz="0" w:space="0" w:color="auto"/>
            </w:tcBorders>
            <w:vAlign w:val="bottom"/>
          </w:tcPr>
          <w:p w:rsidR="0002076D" w:rsidRDefault="00874DF7" w:rsidP="002F0901">
            <w:pPr>
              <w:pStyle w:val="Compact"/>
              <w:jc w:val="left"/>
            </w:pPr>
            <w:r>
              <w:t>Birth-cohort</w:t>
            </w:r>
          </w:p>
        </w:tc>
        <w:tc>
          <w:tcPr>
            <w:tcW w:w="0" w:type="auto"/>
            <w:tcBorders>
              <w:bottom w:val="single" w:sz="0" w:space="0" w:color="auto"/>
            </w:tcBorders>
            <w:vAlign w:val="bottom"/>
          </w:tcPr>
          <w:p w:rsidR="0002076D" w:rsidRDefault="00874DF7" w:rsidP="002F0901">
            <w:pPr>
              <w:pStyle w:val="Compact"/>
              <w:jc w:val="left"/>
            </w:pPr>
            <w:r>
              <w:t>Females</w:t>
            </w:r>
          </w:p>
        </w:tc>
        <w:tc>
          <w:tcPr>
            <w:tcW w:w="0" w:type="auto"/>
            <w:tcBorders>
              <w:bottom w:val="single" w:sz="0" w:space="0" w:color="auto"/>
            </w:tcBorders>
            <w:vAlign w:val="bottom"/>
          </w:tcPr>
          <w:p w:rsidR="0002076D" w:rsidRDefault="00874DF7" w:rsidP="002F0901">
            <w:pPr>
              <w:pStyle w:val="Compact"/>
              <w:jc w:val="left"/>
            </w:pPr>
            <w:r>
              <w:t>Males</w:t>
            </w:r>
          </w:p>
        </w:tc>
      </w:tr>
      <w:tr w:rsidR="0002076D">
        <w:tc>
          <w:tcPr>
            <w:tcW w:w="0" w:type="auto"/>
          </w:tcPr>
          <w:p w:rsidR="0002076D" w:rsidRDefault="00874DF7" w:rsidP="002F0901">
            <w:pPr>
              <w:pStyle w:val="Compact"/>
              <w:jc w:val="left"/>
            </w:pPr>
            <w:r>
              <w:t>2005</w:t>
            </w:r>
          </w:p>
        </w:tc>
        <w:tc>
          <w:tcPr>
            <w:tcW w:w="0" w:type="auto"/>
          </w:tcPr>
          <w:p w:rsidR="0002076D" w:rsidRDefault="00874DF7" w:rsidP="002F0901">
            <w:pPr>
              <w:pStyle w:val="Compact"/>
              <w:jc w:val="left"/>
            </w:pPr>
            <w:r>
              <w:t>41.9 (2,777)</w:t>
            </w:r>
          </w:p>
        </w:tc>
        <w:tc>
          <w:tcPr>
            <w:tcW w:w="0" w:type="auto"/>
          </w:tcPr>
          <w:p w:rsidR="0002076D" w:rsidRDefault="00874DF7" w:rsidP="002F0901">
            <w:pPr>
              <w:pStyle w:val="Compact"/>
              <w:jc w:val="left"/>
            </w:pPr>
            <w:r>
              <w:t>49.0 (3,439)</w:t>
            </w:r>
          </w:p>
        </w:tc>
      </w:tr>
      <w:tr w:rsidR="0002076D">
        <w:tc>
          <w:tcPr>
            <w:tcW w:w="0" w:type="auto"/>
          </w:tcPr>
          <w:p w:rsidR="0002076D" w:rsidRDefault="00874DF7" w:rsidP="002F0901">
            <w:pPr>
              <w:pStyle w:val="Compact"/>
              <w:jc w:val="left"/>
            </w:pPr>
            <w:r>
              <w:t>2006</w:t>
            </w:r>
          </w:p>
        </w:tc>
        <w:tc>
          <w:tcPr>
            <w:tcW w:w="0" w:type="auto"/>
          </w:tcPr>
          <w:p w:rsidR="0002076D" w:rsidRDefault="00874DF7" w:rsidP="002F0901">
            <w:pPr>
              <w:pStyle w:val="Compact"/>
              <w:jc w:val="left"/>
            </w:pPr>
            <w:r>
              <w:t>46.1 (3,096)</w:t>
            </w:r>
          </w:p>
        </w:tc>
        <w:tc>
          <w:tcPr>
            <w:tcW w:w="0" w:type="auto"/>
          </w:tcPr>
          <w:p w:rsidR="0002076D" w:rsidRDefault="00874DF7" w:rsidP="002F0901">
            <w:pPr>
              <w:pStyle w:val="Compact"/>
              <w:jc w:val="left"/>
            </w:pPr>
            <w:r>
              <w:t>50.9 (3,605)</w:t>
            </w:r>
          </w:p>
        </w:tc>
      </w:tr>
      <w:tr w:rsidR="0002076D">
        <w:tc>
          <w:tcPr>
            <w:tcW w:w="0" w:type="auto"/>
          </w:tcPr>
          <w:p w:rsidR="0002076D" w:rsidRDefault="00874DF7" w:rsidP="002F0901">
            <w:pPr>
              <w:pStyle w:val="Compact"/>
              <w:jc w:val="left"/>
            </w:pPr>
            <w:r>
              <w:t>2007</w:t>
            </w:r>
          </w:p>
        </w:tc>
        <w:tc>
          <w:tcPr>
            <w:tcW w:w="0" w:type="auto"/>
          </w:tcPr>
          <w:p w:rsidR="0002076D" w:rsidRDefault="00874DF7" w:rsidP="002F0901">
            <w:pPr>
              <w:pStyle w:val="Compact"/>
              <w:jc w:val="left"/>
            </w:pPr>
            <w:r>
              <w:t>45.7 (3,118)</w:t>
            </w:r>
          </w:p>
        </w:tc>
        <w:tc>
          <w:tcPr>
            <w:tcW w:w="0" w:type="auto"/>
          </w:tcPr>
          <w:p w:rsidR="0002076D" w:rsidRDefault="00874DF7" w:rsidP="002F0901">
            <w:pPr>
              <w:pStyle w:val="Compact"/>
              <w:jc w:val="left"/>
            </w:pPr>
            <w:r>
              <w:t>50.3 (3,646)</w:t>
            </w:r>
          </w:p>
        </w:tc>
      </w:tr>
      <w:tr w:rsidR="0002076D">
        <w:tc>
          <w:tcPr>
            <w:tcW w:w="0" w:type="auto"/>
          </w:tcPr>
          <w:p w:rsidR="0002076D" w:rsidRDefault="00874DF7" w:rsidP="002F0901">
            <w:pPr>
              <w:pStyle w:val="Compact"/>
              <w:jc w:val="left"/>
            </w:pPr>
            <w:r>
              <w:t>2008</w:t>
            </w:r>
          </w:p>
        </w:tc>
        <w:tc>
          <w:tcPr>
            <w:tcW w:w="0" w:type="auto"/>
          </w:tcPr>
          <w:p w:rsidR="0002076D" w:rsidRDefault="00874DF7" w:rsidP="002F0901">
            <w:pPr>
              <w:pStyle w:val="Compact"/>
              <w:jc w:val="left"/>
            </w:pPr>
            <w:r>
              <w:t>46.2 (3,259)</w:t>
            </w:r>
          </w:p>
        </w:tc>
        <w:tc>
          <w:tcPr>
            <w:tcW w:w="0" w:type="auto"/>
          </w:tcPr>
          <w:p w:rsidR="0002076D" w:rsidRDefault="00874DF7" w:rsidP="002F0901">
            <w:pPr>
              <w:pStyle w:val="Compact"/>
              <w:jc w:val="left"/>
            </w:pPr>
            <w:r>
              <w:t>45.3 (3,419)</w:t>
            </w:r>
          </w:p>
        </w:tc>
      </w:tr>
      <w:tr w:rsidR="0002076D">
        <w:tc>
          <w:tcPr>
            <w:tcW w:w="0" w:type="auto"/>
          </w:tcPr>
          <w:p w:rsidR="0002076D" w:rsidRDefault="00874DF7" w:rsidP="002F0901">
            <w:pPr>
              <w:pStyle w:val="Compact"/>
              <w:jc w:val="left"/>
            </w:pPr>
            <w:r>
              <w:t>2009</w:t>
            </w:r>
          </w:p>
        </w:tc>
        <w:tc>
          <w:tcPr>
            <w:tcW w:w="0" w:type="auto"/>
          </w:tcPr>
          <w:p w:rsidR="0002076D" w:rsidRDefault="00874DF7" w:rsidP="002F0901">
            <w:pPr>
              <w:pStyle w:val="Compact"/>
              <w:jc w:val="left"/>
            </w:pPr>
            <w:r>
              <w:t>40.9 (2,981)</w:t>
            </w:r>
          </w:p>
        </w:tc>
        <w:tc>
          <w:tcPr>
            <w:tcW w:w="0" w:type="auto"/>
          </w:tcPr>
          <w:p w:rsidR="0002076D" w:rsidRDefault="00874DF7" w:rsidP="002F0901">
            <w:pPr>
              <w:pStyle w:val="Compact"/>
              <w:jc w:val="left"/>
            </w:pPr>
            <w:r>
              <w:t>47.0 (3,649)</w:t>
            </w:r>
          </w:p>
        </w:tc>
      </w:tr>
      <w:tr w:rsidR="0002076D">
        <w:tc>
          <w:tcPr>
            <w:tcW w:w="0" w:type="auto"/>
          </w:tcPr>
          <w:p w:rsidR="0002076D" w:rsidRDefault="00874DF7" w:rsidP="002F0901">
            <w:pPr>
              <w:pStyle w:val="Compact"/>
              <w:jc w:val="left"/>
            </w:pPr>
            <w:r>
              <w:lastRenderedPageBreak/>
              <w:t>2010</w:t>
            </w:r>
          </w:p>
        </w:tc>
        <w:tc>
          <w:tcPr>
            <w:tcW w:w="0" w:type="auto"/>
          </w:tcPr>
          <w:p w:rsidR="0002076D" w:rsidRDefault="00874DF7" w:rsidP="002F0901">
            <w:pPr>
              <w:pStyle w:val="Compact"/>
              <w:jc w:val="left"/>
            </w:pPr>
            <w:r>
              <w:t>45.0 (3,207)</w:t>
            </w:r>
          </w:p>
        </w:tc>
        <w:tc>
          <w:tcPr>
            <w:tcW w:w="0" w:type="auto"/>
          </w:tcPr>
          <w:p w:rsidR="0002076D" w:rsidRDefault="00874DF7" w:rsidP="002F0901">
            <w:pPr>
              <w:pStyle w:val="Compact"/>
              <w:jc w:val="left"/>
            </w:pPr>
            <w:r>
              <w:t>47.0 (3,523)</w:t>
            </w:r>
          </w:p>
        </w:tc>
      </w:tr>
      <w:tr w:rsidR="0002076D">
        <w:tc>
          <w:tcPr>
            <w:tcW w:w="0" w:type="auto"/>
          </w:tcPr>
          <w:p w:rsidR="0002076D" w:rsidRDefault="00874DF7" w:rsidP="002F0901">
            <w:pPr>
              <w:pStyle w:val="Compact"/>
              <w:jc w:val="left"/>
            </w:pPr>
            <w:r>
              <w:t>2011</w:t>
            </w:r>
          </w:p>
        </w:tc>
        <w:tc>
          <w:tcPr>
            <w:tcW w:w="0" w:type="auto"/>
          </w:tcPr>
          <w:p w:rsidR="0002076D" w:rsidRDefault="00874DF7" w:rsidP="002F0901">
            <w:pPr>
              <w:pStyle w:val="Compact"/>
              <w:jc w:val="left"/>
            </w:pPr>
            <w:r>
              <w:t>39.1 (2,631)</w:t>
            </w:r>
          </w:p>
        </w:tc>
        <w:tc>
          <w:tcPr>
            <w:tcW w:w="0" w:type="auto"/>
          </w:tcPr>
          <w:p w:rsidR="0002076D" w:rsidRDefault="00874DF7" w:rsidP="002F0901">
            <w:pPr>
              <w:pStyle w:val="Compact"/>
              <w:jc w:val="left"/>
            </w:pPr>
            <w:r>
              <w:t>44.1 (3,164)</w:t>
            </w:r>
          </w:p>
        </w:tc>
      </w:tr>
      <w:tr w:rsidR="0002076D">
        <w:tc>
          <w:tcPr>
            <w:tcW w:w="0" w:type="auto"/>
          </w:tcPr>
          <w:p w:rsidR="0002076D" w:rsidRDefault="00874DF7" w:rsidP="002F0901">
            <w:pPr>
              <w:pStyle w:val="Compact"/>
              <w:jc w:val="left"/>
            </w:pPr>
            <w:r>
              <w:t>2012</w:t>
            </w:r>
          </w:p>
        </w:tc>
        <w:tc>
          <w:tcPr>
            <w:tcW w:w="0" w:type="auto"/>
          </w:tcPr>
          <w:p w:rsidR="0002076D" w:rsidRDefault="00874DF7" w:rsidP="002F0901">
            <w:pPr>
              <w:pStyle w:val="Compact"/>
              <w:jc w:val="left"/>
            </w:pPr>
            <w:r>
              <w:t>40.6 (2,760)</w:t>
            </w:r>
          </w:p>
        </w:tc>
        <w:tc>
          <w:tcPr>
            <w:tcW w:w="0" w:type="auto"/>
          </w:tcPr>
          <w:p w:rsidR="0002076D" w:rsidRDefault="00874DF7" w:rsidP="002F0901">
            <w:pPr>
              <w:pStyle w:val="Compact"/>
              <w:jc w:val="left"/>
            </w:pPr>
            <w:r>
              <w:t>41.8 (2,977)</w:t>
            </w:r>
          </w:p>
        </w:tc>
      </w:tr>
      <w:tr w:rsidR="0002076D">
        <w:tc>
          <w:tcPr>
            <w:tcW w:w="0" w:type="auto"/>
          </w:tcPr>
          <w:p w:rsidR="0002076D" w:rsidRDefault="00874DF7" w:rsidP="002F0901">
            <w:pPr>
              <w:pStyle w:val="Compact"/>
              <w:jc w:val="left"/>
            </w:pPr>
            <w:r>
              <w:t>2013</w:t>
            </w:r>
          </w:p>
        </w:tc>
        <w:tc>
          <w:tcPr>
            <w:tcW w:w="0" w:type="auto"/>
          </w:tcPr>
          <w:p w:rsidR="0002076D" w:rsidRDefault="00874DF7" w:rsidP="002F0901">
            <w:pPr>
              <w:pStyle w:val="Compact"/>
              <w:jc w:val="left"/>
            </w:pPr>
            <w:r>
              <w:t>38.0 (2,125)</w:t>
            </w:r>
          </w:p>
        </w:tc>
        <w:tc>
          <w:tcPr>
            <w:tcW w:w="0" w:type="auto"/>
          </w:tcPr>
          <w:p w:rsidR="0002076D" w:rsidRDefault="00874DF7" w:rsidP="002F0901">
            <w:pPr>
              <w:pStyle w:val="Compact"/>
              <w:jc w:val="left"/>
            </w:pPr>
            <w:r>
              <w:t>42.8 (2,322)</w:t>
            </w:r>
          </w:p>
        </w:tc>
      </w:tr>
      <w:tr w:rsidR="0002076D">
        <w:tc>
          <w:tcPr>
            <w:tcW w:w="0" w:type="auto"/>
          </w:tcPr>
          <w:p w:rsidR="0002076D" w:rsidRDefault="00874DF7" w:rsidP="002F0901">
            <w:pPr>
              <w:pStyle w:val="Compact"/>
              <w:jc w:val="left"/>
            </w:pPr>
            <w:r>
              <w:t>2014</w:t>
            </w:r>
          </w:p>
        </w:tc>
        <w:tc>
          <w:tcPr>
            <w:tcW w:w="0" w:type="auto"/>
          </w:tcPr>
          <w:p w:rsidR="0002076D" w:rsidRDefault="00874DF7" w:rsidP="002F0901">
            <w:pPr>
              <w:pStyle w:val="Compact"/>
              <w:jc w:val="left"/>
            </w:pPr>
            <w:r>
              <w:t>37.4 (1,200)</w:t>
            </w:r>
          </w:p>
        </w:tc>
        <w:tc>
          <w:tcPr>
            <w:tcW w:w="0" w:type="auto"/>
          </w:tcPr>
          <w:p w:rsidR="0002076D" w:rsidRDefault="00874DF7" w:rsidP="002F0901">
            <w:pPr>
              <w:pStyle w:val="Compact"/>
              <w:jc w:val="left"/>
            </w:pPr>
            <w:r>
              <w:t>44.0 (1,465)</w:t>
            </w:r>
          </w:p>
        </w:tc>
      </w:tr>
      <w:tr w:rsidR="0002076D">
        <w:tc>
          <w:tcPr>
            <w:tcW w:w="0" w:type="auto"/>
          </w:tcPr>
          <w:p w:rsidR="0002076D" w:rsidRDefault="00874DF7" w:rsidP="002F0901">
            <w:pPr>
              <w:pStyle w:val="Compact"/>
              <w:jc w:val="left"/>
            </w:pPr>
            <w:r>
              <w:t>2015</w:t>
            </w:r>
          </w:p>
        </w:tc>
        <w:tc>
          <w:tcPr>
            <w:tcW w:w="0" w:type="auto"/>
          </w:tcPr>
          <w:p w:rsidR="0002076D" w:rsidRDefault="00874DF7" w:rsidP="002F0901">
            <w:pPr>
              <w:pStyle w:val="Compact"/>
              <w:jc w:val="left"/>
            </w:pPr>
            <w:r>
              <w:t>15.8 (157)</w:t>
            </w:r>
          </w:p>
        </w:tc>
        <w:tc>
          <w:tcPr>
            <w:tcW w:w="0" w:type="auto"/>
          </w:tcPr>
          <w:p w:rsidR="0002076D" w:rsidRDefault="00874DF7" w:rsidP="002F0901">
            <w:pPr>
              <w:pStyle w:val="Compact"/>
              <w:jc w:val="left"/>
            </w:pPr>
            <w:r>
              <w:t>20.8 (222)</w:t>
            </w:r>
          </w:p>
        </w:tc>
      </w:tr>
    </w:tbl>
    <w:p w:rsidR="0002076D" w:rsidRDefault="00874DF7" w:rsidP="002F0901">
      <w:pPr>
        <w:pStyle w:val="BodyText"/>
        <w:jc w:val="left"/>
      </w:pPr>
      <w:r>
        <w:t xml:space="preserve">The lowest incidence was observed in children zero to three months of age. </w:t>
      </w:r>
      <w:ins w:id="101" w:author="andrea55" w:date="2018-11-30T15:04:00Z">
        <w:r w:rsidR="00223C9A">
          <w:t>Thereafter, the</w:t>
        </w:r>
      </w:ins>
      <w:del w:id="102" w:author="andrea55" w:date="2018-11-30T15:04:00Z">
        <w:r w:rsidDel="00223C9A">
          <w:delText>The</w:delText>
        </w:r>
      </w:del>
      <w:r>
        <w:t xml:space="preserve"> incidence increased sharply</w:t>
      </w:r>
      <w:ins w:id="103" w:author="andrea55" w:date="2018-11-30T15:04:00Z">
        <w:r w:rsidR="00223C9A">
          <w:t>,</w:t>
        </w:r>
      </w:ins>
      <w:del w:id="104" w:author="andrea55" w:date="2018-11-30T15:04:00Z">
        <w:r w:rsidDel="00223C9A">
          <w:delText xml:space="preserve"> thereafter</w:delText>
        </w:r>
      </w:del>
      <w:r>
        <w:t xml:space="preserve"> and peaked in children eight to eleven and twelve to fifteeen months of age, after which it decreased again. The crude IR decreased significantly in all age-groups, with incidence rate ratios ranging from 0.60-0.94. The largest and visually most consistent decrease in incidence was noted among children zero to three months of age, IRR 0.6 (95%CI 0.51-0.69), Figure 8</w:t>
      </w:r>
    </w:p>
    <w:p w:rsidR="0002076D" w:rsidRDefault="00874DF7" w:rsidP="002F0901">
      <w:r>
        <w:rPr>
          <w:noProof/>
        </w:rPr>
        <w:drawing>
          <wp:inline distT="0" distB="0" distL="0" distR="0">
            <wp:extent cx="5676900" cy="3783932"/>
            <wp:effectExtent l="0" t="0" r="0" b="0"/>
            <wp:docPr id="8" name="Picture" descr="Figure 8 Incidence of acute otitis media visits to primary care by age-group and birth-cohort"/>
            <wp:cNvGraphicFramePr/>
            <a:graphic xmlns:a="http://schemas.openxmlformats.org/drawingml/2006/main">
              <a:graphicData uri="http://schemas.openxmlformats.org/drawingml/2006/picture">
                <pic:pic xmlns:pic="http://schemas.openxmlformats.org/drawingml/2006/picture">
                  <pic:nvPicPr>
                    <pic:cNvPr id="0" name="Picture" descr="_figures/paper_2/2018-11-26-incidence.png"/>
                    <pic:cNvPicPr>
                      <a:picLocks noChangeAspect="1" noChangeArrowheads="1"/>
                    </pic:cNvPicPr>
                  </pic:nvPicPr>
                  <pic:blipFill>
                    <a:blip r:embed="rId15"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8 Incidence of acute otitis media visits to primary care by age-group and birth-cohort</w:t>
      </w:r>
    </w:p>
    <w:p w:rsidR="0002076D" w:rsidRDefault="00874DF7" w:rsidP="002F0901">
      <w:pPr>
        <w:pStyle w:val="BodyText"/>
        <w:jc w:val="left"/>
      </w:pPr>
      <w:r>
        <w:t xml:space="preserve">When tabulated by the cumulative number of AOM episodes experienced by each child, the proportion of children experiencing zero episodes of AOM increased in the VEC compared to the VNEC, while the proportion experiencing one to four episodes and five or more decreased, </w:t>
      </w:r>
      <w:ins w:id="105" w:author="andrea55" w:date="2018-11-30T15:06:00Z">
        <w:r w:rsidR="00223C9A">
          <w:t xml:space="preserve">as seen in </w:t>
        </w:r>
      </w:ins>
      <w:r>
        <w:t>Table 21.</w:t>
      </w:r>
    </w:p>
    <w:p w:rsidR="0002076D" w:rsidRDefault="00874DF7" w:rsidP="002F0901">
      <w:pPr>
        <w:pStyle w:val="TableCaption"/>
        <w:jc w:val="left"/>
      </w:pPr>
      <w:r>
        <w:t>Table 21 The proportion and 95% confidence interval for the vaccine non-eligible cohorts (VNEC, born</w:t>
      </w:r>
      <w:del w:id="106" w:author="andrea55" w:date="2018-11-30T15:07:00Z">
        <w:r w:rsidDel="00223C9A">
          <w:delText>:</w:delText>
        </w:r>
      </w:del>
      <w:r>
        <w:t xml:space="preserve"> 2005–2010) and the vaccine eligible cohorts (VEC, born 2011–2013) that recorded 0, 1–4, and 5-12 cumulative visits for AOM at 36 months of age.</w:t>
      </w:r>
    </w:p>
    <w:tbl>
      <w:tblPr>
        <w:tblW w:w="0" w:type="pct"/>
        <w:tblLook w:val="07E0"/>
      </w:tblPr>
      <w:tblGrid>
        <w:gridCol w:w="1028"/>
        <w:gridCol w:w="1139"/>
        <w:gridCol w:w="994"/>
        <w:gridCol w:w="2228"/>
      </w:tblGrid>
      <w:tr w:rsidR="0002076D">
        <w:tc>
          <w:tcPr>
            <w:tcW w:w="0" w:type="auto"/>
            <w:tcBorders>
              <w:bottom w:val="single" w:sz="0" w:space="0" w:color="auto"/>
            </w:tcBorders>
            <w:vAlign w:val="bottom"/>
          </w:tcPr>
          <w:p w:rsidR="0002076D" w:rsidRDefault="00874DF7" w:rsidP="002F0901">
            <w:pPr>
              <w:pStyle w:val="Compact"/>
              <w:jc w:val="left"/>
            </w:pPr>
            <w:r>
              <w:lastRenderedPageBreak/>
              <w:t>No. visits</w:t>
            </w:r>
          </w:p>
        </w:tc>
        <w:tc>
          <w:tcPr>
            <w:tcW w:w="0" w:type="auto"/>
            <w:tcBorders>
              <w:bottom w:val="single" w:sz="0" w:space="0" w:color="auto"/>
            </w:tcBorders>
            <w:vAlign w:val="bottom"/>
          </w:tcPr>
          <w:p w:rsidR="0002076D" w:rsidRDefault="00874DF7" w:rsidP="002F0901">
            <w:pPr>
              <w:pStyle w:val="Compact"/>
              <w:jc w:val="left"/>
            </w:pPr>
            <w:r>
              <w:t>VNEC (%)</w:t>
            </w:r>
          </w:p>
        </w:tc>
        <w:tc>
          <w:tcPr>
            <w:tcW w:w="0" w:type="auto"/>
            <w:tcBorders>
              <w:bottom w:val="single" w:sz="0" w:space="0" w:color="auto"/>
            </w:tcBorders>
            <w:vAlign w:val="bottom"/>
          </w:tcPr>
          <w:p w:rsidR="0002076D" w:rsidRDefault="00874DF7" w:rsidP="002F0901">
            <w:pPr>
              <w:pStyle w:val="Compact"/>
              <w:jc w:val="left"/>
            </w:pPr>
            <w:r>
              <w:t>VEC (%)</w:t>
            </w:r>
          </w:p>
        </w:tc>
        <w:tc>
          <w:tcPr>
            <w:tcW w:w="0" w:type="auto"/>
            <w:tcBorders>
              <w:bottom w:val="single" w:sz="0" w:space="0" w:color="auto"/>
            </w:tcBorders>
            <w:vAlign w:val="bottom"/>
          </w:tcPr>
          <w:p w:rsidR="0002076D" w:rsidRDefault="00874DF7" w:rsidP="002F0901">
            <w:pPr>
              <w:pStyle w:val="Compact"/>
              <w:jc w:val="left"/>
            </w:pPr>
            <w:r>
              <w:t>Incidence risk (95%CI)</w:t>
            </w:r>
          </w:p>
        </w:tc>
      </w:tr>
      <w:tr w:rsidR="0002076D">
        <w:tc>
          <w:tcPr>
            <w:tcW w:w="0" w:type="auto"/>
          </w:tcPr>
          <w:p w:rsidR="0002076D" w:rsidRDefault="00874DF7" w:rsidP="002F0901">
            <w:pPr>
              <w:pStyle w:val="Compact"/>
              <w:jc w:val="left"/>
            </w:pPr>
            <w:r>
              <w:t>0</w:t>
            </w:r>
          </w:p>
        </w:tc>
        <w:tc>
          <w:tcPr>
            <w:tcW w:w="0" w:type="auto"/>
          </w:tcPr>
          <w:p w:rsidR="0002076D" w:rsidRDefault="00874DF7" w:rsidP="002F0901">
            <w:pPr>
              <w:pStyle w:val="Compact"/>
              <w:jc w:val="left"/>
            </w:pPr>
            <w:r>
              <w:t>40.0</w:t>
            </w:r>
          </w:p>
        </w:tc>
        <w:tc>
          <w:tcPr>
            <w:tcW w:w="0" w:type="auto"/>
          </w:tcPr>
          <w:p w:rsidR="0002076D" w:rsidRDefault="00874DF7" w:rsidP="002F0901">
            <w:pPr>
              <w:pStyle w:val="Compact"/>
              <w:jc w:val="left"/>
            </w:pPr>
            <w:r>
              <w:t>43.2</w:t>
            </w:r>
          </w:p>
        </w:tc>
        <w:tc>
          <w:tcPr>
            <w:tcW w:w="0" w:type="auto"/>
          </w:tcPr>
          <w:p w:rsidR="0002076D" w:rsidRDefault="00874DF7" w:rsidP="002F0901">
            <w:pPr>
              <w:pStyle w:val="Compact"/>
              <w:jc w:val="left"/>
            </w:pPr>
            <w:r>
              <w:t>1.14 (1.10-1.18)</w:t>
            </w:r>
          </w:p>
        </w:tc>
      </w:tr>
      <w:tr w:rsidR="0002076D">
        <w:tc>
          <w:tcPr>
            <w:tcW w:w="0" w:type="auto"/>
          </w:tcPr>
          <w:p w:rsidR="0002076D" w:rsidRDefault="00874DF7" w:rsidP="002F0901">
            <w:pPr>
              <w:pStyle w:val="Compact"/>
              <w:jc w:val="left"/>
            </w:pPr>
            <w:r>
              <w:t>1-4</w:t>
            </w:r>
          </w:p>
        </w:tc>
        <w:tc>
          <w:tcPr>
            <w:tcW w:w="0" w:type="auto"/>
          </w:tcPr>
          <w:p w:rsidR="0002076D" w:rsidRDefault="00874DF7" w:rsidP="002F0901">
            <w:pPr>
              <w:pStyle w:val="Compact"/>
              <w:jc w:val="left"/>
            </w:pPr>
            <w:r>
              <w:t>55.7</w:t>
            </w:r>
          </w:p>
        </w:tc>
        <w:tc>
          <w:tcPr>
            <w:tcW w:w="0" w:type="auto"/>
          </w:tcPr>
          <w:p w:rsidR="0002076D" w:rsidRDefault="00874DF7" w:rsidP="002F0901">
            <w:pPr>
              <w:pStyle w:val="Compact"/>
              <w:jc w:val="left"/>
            </w:pPr>
            <w:r>
              <w:t>53.2</w:t>
            </w:r>
          </w:p>
        </w:tc>
        <w:tc>
          <w:tcPr>
            <w:tcW w:w="0" w:type="auto"/>
          </w:tcPr>
          <w:p w:rsidR="0002076D" w:rsidRDefault="00874DF7" w:rsidP="002F0901">
            <w:pPr>
              <w:pStyle w:val="Compact"/>
              <w:jc w:val="left"/>
            </w:pPr>
            <w:r>
              <w:t>0.904 (0.876-0.932)</w:t>
            </w:r>
          </w:p>
        </w:tc>
      </w:tr>
      <w:tr w:rsidR="0002076D">
        <w:tc>
          <w:tcPr>
            <w:tcW w:w="0" w:type="auto"/>
          </w:tcPr>
          <w:p w:rsidR="0002076D" w:rsidRDefault="00874DF7" w:rsidP="002F0901">
            <w:pPr>
              <w:pStyle w:val="Compact"/>
              <w:jc w:val="left"/>
            </w:pPr>
            <w:r>
              <w:t>5-12</w:t>
            </w:r>
          </w:p>
        </w:tc>
        <w:tc>
          <w:tcPr>
            <w:tcW w:w="0" w:type="auto"/>
          </w:tcPr>
          <w:p w:rsidR="0002076D" w:rsidRDefault="00874DF7" w:rsidP="002F0901">
            <w:pPr>
              <w:pStyle w:val="Compact"/>
              <w:jc w:val="left"/>
            </w:pPr>
            <w:r>
              <w:t>4.23</w:t>
            </w:r>
          </w:p>
        </w:tc>
        <w:tc>
          <w:tcPr>
            <w:tcW w:w="0" w:type="auto"/>
          </w:tcPr>
          <w:p w:rsidR="0002076D" w:rsidRDefault="00874DF7" w:rsidP="002F0901">
            <w:pPr>
              <w:pStyle w:val="Compact"/>
              <w:jc w:val="left"/>
            </w:pPr>
            <w:r>
              <w:t>3.58</w:t>
            </w:r>
          </w:p>
        </w:tc>
        <w:tc>
          <w:tcPr>
            <w:tcW w:w="0" w:type="auto"/>
          </w:tcPr>
          <w:p w:rsidR="0002076D" w:rsidRDefault="00874DF7" w:rsidP="002F0901">
            <w:pPr>
              <w:pStyle w:val="Compact"/>
              <w:jc w:val="left"/>
            </w:pPr>
            <w:r>
              <w:t>0.84 (0.744-0.946)</w:t>
            </w:r>
          </w:p>
        </w:tc>
      </w:tr>
    </w:tbl>
    <w:p w:rsidR="0002076D" w:rsidRDefault="00874DF7" w:rsidP="002F0901">
      <w:pPr>
        <w:pStyle w:val="BodyText"/>
        <w:jc w:val="left"/>
      </w:pPr>
      <w:r>
        <w:t xml:space="preserve">Discrimination indices for the Andersen-Gill multiple event model were adequate, Nagelkerke’s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0.110 and Somer’s </w:t>
      </w:r>
      <m:oMath>
        <m:sSub>
          <m:sSubPr>
            <m:ctrlPr>
              <w:rPr>
                <w:rFonts w:ascii="Cambria Math" w:hAnsi="Cambria Math"/>
              </w:rPr>
            </m:ctrlPr>
          </m:sSubPr>
          <m:e>
            <m:r>
              <w:rPr>
                <w:rFonts w:ascii="Cambria Math" w:hAnsi="Cambria Math"/>
              </w:rPr>
              <m:t>D</m:t>
            </m:r>
          </m:e>
          <m:sub>
            <m:r>
              <w:rPr>
                <w:rFonts w:ascii="Cambria Math" w:hAnsi="Cambria Math"/>
              </w:rPr>
              <m:t>xy</m:t>
            </m:r>
          </m:sub>
        </m:sSub>
      </m:oMath>
      <w:r>
        <w:t xml:space="preserve"> = 0.238. A diagnostic plot of Schoenfeld residuals was used to visually assess the proportional hazard assumption for each covariate</w:t>
      </w:r>
      <w:ins w:id="107" w:author="andrea55" w:date="2018-11-30T15:09:00Z">
        <w:r w:rsidR="00223C9A">
          <w:t>,</w:t>
        </w:r>
      </w:ins>
      <w:r>
        <w:t xml:space="preserve"> and no systematic deviations were detected. The model was used to estimate the hazard ratio between each of the study’s birth-cohorts and the last vaccine non-eligible cohort, 2010. There was little variation in the hazard of AOM between the VNEC. Only the 2007 birth-cohort differed significantly, with a hazard ratio of 1.06 (95%CI 1.01-1.12) compared to the 2010 birth-cohort. An a</w:t>
      </w:r>
      <w:del w:id="108" w:author="andrea55" w:date="2018-11-30T15:08:00Z">
        <w:r w:rsidDel="00223C9A">
          <w:delText>b</w:delText>
        </w:r>
      </w:del>
      <w:r>
        <w:t>brupt and significant decrease in the hazard of AOM was noted in the first vaccine eligible cohort, which continued for all remaining VEC (Figure 9). The estimated impact of PHiD-CV10 on AOM visits to primary care among children under three years of age was 21% (95%CI 11%-30%).</w:t>
      </w:r>
    </w:p>
    <w:p w:rsidR="0002076D" w:rsidRDefault="00874DF7" w:rsidP="002F0901">
      <w:r>
        <w:rPr>
          <w:noProof/>
        </w:rPr>
        <w:drawing>
          <wp:inline distT="0" distB="0" distL="0" distR="0">
            <wp:extent cx="5676900" cy="3783932"/>
            <wp:effectExtent l="0" t="0" r="0" b="0"/>
            <wp:docPr id="9" name="Picture" descr="Figure 9 Estimated hazard ratio between each of the study’s birth-cohorts and the last vaccine non-eligible birth-cohort"/>
            <wp:cNvGraphicFramePr/>
            <a:graphic xmlns:a="http://schemas.openxmlformats.org/drawingml/2006/main">
              <a:graphicData uri="http://schemas.openxmlformats.org/drawingml/2006/picture">
                <pic:pic xmlns:pic="http://schemas.openxmlformats.org/drawingml/2006/picture">
                  <pic:nvPicPr>
                    <pic:cNvPr id="0" name="Picture" descr="_figures/paper_2/2018-11-26-hazardratio.png"/>
                    <pic:cNvPicPr>
                      <a:picLocks noChangeAspect="1" noChangeArrowheads="1"/>
                    </pic:cNvPicPr>
                  </pic:nvPicPr>
                  <pic:blipFill>
                    <a:blip r:embed="rId16"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9 Estimated hazard ratio between each of the study’s birth-cohorts and the last vaccine non-eligible birth-cohort</w:t>
      </w:r>
    </w:p>
    <w:p w:rsidR="0002076D" w:rsidRDefault="00874DF7" w:rsidP="002F0901">
      <w:pPr>
        <w:pStyle w:val="BodyText"/>
        <w:jc w:val="left"/>
      </w:pPr>
      <w:r>
        <w:t xml:space="preserve">When the hazard ratio of AOM visits between VEC and VNEC was stratified by the number of previous </w:t>
      </w:r>
      <w:ins w:id="109" w:author="andrea55" w:date="2018-11-30T15:19:00Z">
        <w:r w:rsidR="009673EB">
          <w:t xml:space="preserve">AOM </w:t>
        </w:r>
      </w:ins>
      <w:r>
        <w:t>primary care visits</w:t>
      </w:r>
      <w:del w:id="110" w:author="andrea55" w:date="2018-11-30T15:19:00Z">
        <w:r w:rsidDel="009673EB">
          <w:delText xml:space="preserve"> for AOM</w:delText>
        </w:r>
      </w:del>
      <w:r>
        <w:t xml:space="preserve">, the vaccine impact was </w:t>
      </w:r>
      <w:del w:id="111" w:author="andrea55" w:date="2018-11-30T15:10:00Z">
        <w:r w:rsidDel="009673EB">
          <w:delText xml:space="preserve">descernable </w:delText>
        </w:r>
      </w:del>
      <w:ins w:id="112" w:author="andrea55" w:date="2018-11-30T15:10:00Z">
        <w:r w:rsidR="009673EB">
          <w:t>d</w:t>
        </w:r>
        <w:r w:rsidR="009673EB">
          <w:t>i</w:t>
        </w:r>
        <w:r w:rsidR="009673EB">
          <w:t xml:space="preserve">scernable </w:t>
        </w:r>
      </w:ins>
      <w:del w:id="113" w:author="andrea55" w:date="2018-11-30T15:11:00Z">
        <w:r w:rsidDel="009673EB">
          <w:delText xml:space="preserve">for </w:delText>
        </w:r>
      </w:del>
      <w:ins w:id="114" w:author="andrea55" w:date="2018-11-30T15:11:00Z">
        <w:r w:rsidR="009673EB">
          <w:t>in</w:t>
        </w:r>
        <w:r w:rsidR="009673EB">
          <w:t xml:space="preserve"> </w:t>
        </w:r>
      </w:ins>
      <w:r>
        <w:t xml:space="preserve">children who had </w:t>
      </w:r>
      <w:ins w:id="115" w:author="andrea55" w:date="2018-11-30T15:18:00Z">
        <w:r w:rsidR="009673EB">
          <w:t xml:space="preserve">either </w:t>
        </w:r>
      </w:ins>
      <w:r>
        <w:t>no or only one previous AOM visit</w:t>
      </w:r>
      <w:ins w:id="116" w:author="andrea55" w:date="2018-11-30T15:20:00Z">
        <w:r w:rsidR="009673EB">
          <w:t xml:space="preserve">. </w:t>
        </w:r>
      </w:ins>
      <w:ins w:id="117" w:author="andrea55" w:date="2018-11-30T15:21:00Z">
        <w:r w:rsidR="000546CB">
          <w:t xml:space="preserve">With any </w:t>
        </w:r>
      </w:ins>
      <w:ins w:id="118" w:author="andrea55" w:date="2018-11-30T15:20:00Z">
        <w:r w:rsidR="009673EB">
          <w:t>more than one previous AOM visit, no effect was found (Figure 10).</w:t>
        </w:r>
      </w:ins>
      <w:del w:id="119" w:author="andrea55" w:date="2018-11-30T15:28:00Z">
        <w:r w:rsidDel="000546CB">
          <w:delText xml:space="preserve">, </w:delText>
        </w:r>
      </w:del>
      <w:del w:id="120" w:author="andrea55" w:date="2018-11-30T15:27:00Z">
        <w:r w:rsidDel="000546CB">
          <w:delText>after which the no effect was found (Figure 10).</w:delText>
        </w:r>
      </w:del>
    </w:p>
    <w:p w:rsidR="0002076D" w:rsidRDefault="00874DF7" w:rsidP="002F0901">
      <w:r>
        <w:rPr>
          <w:noProof/>
        </w:rPr>
        <w:lastRenderedPageBreak/>
        <w:drawing>
          <wp:inline distT="0" distB="0" distL="0" distR="0">
            <wp:extent cx="5676900" cy="3783932"/>
            <wp:effectExtent l="0" t="0" r="0" b="0"/>
            <wp:docPr id="10" name="Picture" descr="Figure 10 Estimated hazard ratio of AOM between VEC and VNEC stratified by the number of previous visits"/>
            <wp:cNvGraphicFramePr/>
            <a:graphic xmlns:a="http://schemas.openxmlformats.org/drawingml/2006/main">
              <a:graphicData uri="http://schemas.openxmlformats.org/drawingml/2006/picture">
                <pic:pic xmlns:pic="http://schemas.openxmlformats.org/drawingml/2006/picture">
                  <pic:nvPicPr>
                    <pic:cNvPr id="0" name="Picture" descr="_figures/paper_2/2018-11-25-hr-previous.png"/>
                    <pic:cNvPicPr>
                      <a:picLocks noChangeAspect="1" noChangeArrowheads="1"/>
                    </pic:cNvPicPr>
                  </pic:nvPicPr>
                  <pic:blipFill>
                    <a:blip r:embed="rId17"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10 Estimated hazard ratio of AOM between VEC and VNEC stratified by the number of previous visits</w:t>
      </w:r>
    </w:p>
    <w:p w:rsidR="0002076D" w:rsidRDefault="00874DF7" w:rsidP="002F0901">
      <w:pPr>
        <w:pStyle w:val="BodyText"/>
        <w:jc w:val="left"/>
      </w:pPr>
      <w:r>
        <w:t>The mean number of AOM visits to primary care as a function of age was ca</w:t>
      </w:r>
      <w:ins w:id="121" w:author="andrea55" w:date="2018-11-30T15:32:00Z">
        <w:r w:rsidR="008539A3">
          <w:t>lc</w:t>
        </w:r>
      </w:ins>
      <w:del w:id="122" w:author="andrea55" w:date="2018-11-30T15:32:00Z">
        <w:r w:rsidDel="008539A3">
          <w:delText>cl</w:delText>
        </w:r>
      </w:del>
      <w:r>
        <w:t>ulated using the generalized Nelson-Aalen estimate on the underlying Andersen-Gill model. By their fourth birthday, the average child in the VNEC had experienced 1.61 episodes of AOM. The average child in the VEC had experienced 1.37. The mean number of AOM episodes by age is shown in Figure 11.</w:t>
      </w:r>
    </w:p>
    <w:p w:rsidR="0002076D" w:rsidRDefault="00874DF7" w:rsidP="002F0901">
      <w:r>
        <w:rPr>
          <w:noProof/>
        </w:rPr>
        <w:lastRenderedPageBreak/>
        <w:drawing>
          <wp:inline distT="0" distB="0" distL="0" distR="0">
            <wp:extent cx="5676900" cy="3783932"/>
            <wp:effectExtent l="0" t="0" r="0" b="0"/>
            <wp:docPr id="11" name="Picture" descr="Figure 11 Mean number of AOM episodes by age in the vaccine eligible and vaccine non-eligible cohorts"/>
            <wp:cNvGraphicFramePr/>
            <a:graphic xmlns:a="http://schemas.openxmlformats.org/drawingml/2006/main">
              <a:graphicData uri="http://schemas.openxmlformats.org/drawingml/2006/picture">
                <pic:pic xmlns:pic="http://schemas.openxmlformats.org/drawingml/2006/picture">
                  <pic:nvPicPr>
                    <pic:cNvPr id="0" name="Picture" descr="_figures/paper_2/2018-11-26-nelsonaalen.png"/>
                    <pic:cNvPicPr>
                      <a:picLocks noChangeAspect="1" noChangeArrowheads="1"/>
                    </pic:cNvPicPr>
                  </pic:nvPicPr>
                  <pic:blipFill>
                    <a:blip r:embed="rId18"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11 Mean number of AOM episodes by age in the vaccine eligible and vaccine non-eligible cohorts</w:t>
      </w:r>
    </w:p>
    <w:p w:rsidR="0002076D" w:rsidRDefault="00874DF7" w:rsidP="002F0901">
      <w:pPr>
        <w:pStyle w:val="Heading2"/>
      </w:pPr>
      <w:bookmarkStart w:id="123" w:name="paper3results"/>
      <w:bookmarkStart w:id="124" w:name="_Toc531258435"/>
      <w:bookmarkEnd w:id="123"/>
      <w:r>
        <w:t>Impact on outpatient antimicrobial prescriptions (Paper III)</w:t>
      </w:r>
      <w:bookmarkEnd w:id="124"/>
    </w:p>
    <w:p w:rsidR="0002076D" w:rsidRDefault="00874DF7" w:rsidP="002F0901">
      <w:pPr>
        <w:pStyle w:val="FirstParagraph"/>
        <w:jc w:val="left"/>
      </w:pPr>
      <w:r>
        <w:t xml:space="preserve">Demographic data regarding the study birth-cohorts </w:t>
      </w:r>
      <w:del w:id="125" w:author="andrea55" w:date="2018-11-30T15:34:00Z">
        <w:r w:rsidDel="008539A3">
          <w:delText xml:space="preserve">are </w:delText>
        </w:r>
      </w:del>
      <w:ins w:id="126" w:author="andrea55" w:date="2018-11-30T15:34:00Z">
        <w:r w:rsidR="008539A3">
          <w:t>is</w:t>
        </w:r>
        <w:r w:rsidR="008539A3">
          <w:t xml:space="preserve"> </w:t>
        </w:r>
      </w:ins>
      <w:r>
        <w:t xml:space="preserve">summarized in Chapter 5.1 and Table 9. From 2005-2012, first-line penicillins were prescribed most commonly and represented between 41% and 47% of all antimicrobial prescriptions. Their use decreased suddenly in 2013 to 32%, and represented only 18% of all antimicrobial prescriptions in 2014 and 2015. During this same period, the use of second-line penicillins went from 35% to 40% 2005-2012, </w:t>
      </w:r>
      <w:ins w:id="127" w:author="andrea55" w:date="2018-11-30T15:37:00Z">
        <w:r w:rsidR="008539A3">
          <w:t xml:space="preserve">and </w:t>
        </w:r>
      </w:ins>
      <w:r>
        <w:t xml:space="preserve">to 48%, 55% and 54% in 2013, 2014 and 2015. Use of cephalosporins followed a </w:t>
      </w:r>
      <w:del w:id="128" w:author="andrea55" w:date="2018-11-30T15:34:00Z">
        <w:r w:rsidDel="008539A3">
          <w:delText xml:space="preserve">simmilar </w:delText>
        </w:r>
      </w:del>
      <w:ins w:id="129" w:author="andrea55" w:date="2018-11-30T15:34:00Z">
        <w:r w:rsidR="008539A3">
          <w:t>similar</w:t>
        </w:r>
        <w:r w:rsidR="008539A3">
          <w:t xml:space="preserve"> </w:t>
        </w:r>
      </w:ins>
      <w:r>
        <w:t xml:space="preserve">trend – </w:t>
      </w:r>
      <w:del w:id="130" w:author="andrea55" w:date="2018-11-30T15:41:00Z">
        <w:r w:rsidDel="008539A3">
          <w:delText xml:space="preserve">it was </w:delText>
        </w:r>
      </w:del>
      <w:ins w:id="131" w:author="andrea55" w:date="2018-11-30T15:41:00Z">
        <w:r w:rsidR="008539A3">
          <w:t>their use represented</w:t>
        </w:r>
      </w:ins>
      <w:ins w:id="132" w:author="andrea55" w:date="2018-11-30T15:35:00Z">
        <w:r w:rsidR="008539A3">
          <w:t xml:space="preserve"> </w:t>
        </w:r>
      </w:ins>
      <w:r>
        <w:t xml:space="preserve">between 5.2% and 7.8% </w:t>
      </w:r>
      <w:ins w:id="133" w:author="andrea55" w:date="2018-11-30T15:41:00Z">
        <w:r w:rsidR="008539A3">
          <w:t xml:space="preserve">of all prescriptions in </w:t>
        </w:r>
      </w:ins>
      <w:r>
        <w:t>2005–2012, and increased to 10–15% between 2013–2016. Antimicrobial prescriptions by calendar year are shown in Table 22.</w:t>
      </w:r>
    </w:p>
    <w:p w:rsidR="0002076D" w:rsidRDefault="00874DF7" w:rsidP="002F0901">
      <w:pPr>
        <w:pStyle w:val="TableCaption"/>
        <w:jc w:val="left"/>
      </w:pPr>
      <w:r>
        <w:t>Table 22 Incidence rate and number of outpatient antimicrobial prescriptions by birth-cohort and gender</w:t>
      </w:r>
    </w:p>
    <w:tbl>
      <w:tblPr>
        <w:tblW w:w="0" w:type="pct"/>
        <w:tblLook w:val="07E0"/>
      </w:tblPr>
      <w:tblGrid>
        <w:gridCol w:w="935"/>
        <w:gridCol w:w="1221"/>
        <w:gridCol w:w="975"/>
        <w:gridCol w:w="955"/>
        <w:gridCol w:w="955"/>
        <w:gridCol w:w="1054"/>
        <w:gridCol w:w="1054"/>
        <w:gridCol w:w="1359"/>
        <w:gridCol w:w="660"/>
      </w:tblGrid>
      <w:tr w:rsidR="0002076D">
        <w:tc>
          <w:tcPr>
            <w:tcW w:w="0" w:type="auto"/>
            <w:tcBorders>
              <w:bottom w:val="single" w:sz="0" w:space="0" w:color="auto"/>
            </w:tcBorders>
            <w:vAlign w:val="bottom"/>
          </w:tcPr>
          <w:p w:rsidR="0002076D" w:rsidRDefault="00874DF7" w:rsidP="002F0901">
            <w:pPr>
              <w:pStyle w:val="Compact"/>
              <w:jc w:val="left"/>
            </w:pPr>
            <w:r>
              <w:t>Calendar year</w:t>
            </w:r>
          </w:p>
        </w:tc>
        <w:tc>
          <w:tcPr>
            <w:tcW w:w="0" w:type="auto"/>
            <w:tcBorders>
              <w:bottom w:val="single" w:sz="0" w:space="0" w:color="auto"/>
            </w:tcBorders>
            <w:vAlign w:val="bottom"/>
          </w:tcPr>
          <w:p w:rsidR="0002076D" w:rsidRDefault="00874DF7" w:rsidP="002F0901">
            <w:pPr>
              <w:pStyle w:val="Compact"/>
              <w:jc w:val="left"/>
            </w:pPr>
            <w:r>
              <w:t>No. prescriptions</w:t>
            </w:r>
          </w:p>
        </w:tc>
        <w:tc>
          <w:tcPr>
            <w:tcW w:w="0" w:type="auto"/>
            <w:tcBorders>
              <w:bottom w:val="single" w:sz="0" w:space="0" w:color="auto"/>
            </w:tcBorders>
            <w:vAlign w:val="bottom"/>
          </w:tcPr>
          <w:p w:rsidR="0002076D" w:rsidRDefault="00874DF7" w:rsidP="002F0901">
            <w:pPr>
              <w:pStyle w:val="Compact"/>
              <w:jc w:val="left"/>
            </w:pPr>
            <w:r>
              <w:t>Incidence per 100 person-years</w:t>
            </w:r>
          </w:p>
        </w:tc>
        <w:tc>
          <w:tcPr>
            <w:tcW w:w="0" w:type="auto"/>
            <w:tcBorders>
              <w:bottom w:val="single" w:sz="0" w:space="0" w:color="auto"/>
            </w:tcBorders>
            <w:vAlign w:val="bottom"/>
          </w:tcPr>
          <w:p w:rsidR="0002076D" w:rsidRDefault="00874DF7" w:rsidP="002F0901">
            <w:pPr>
              <w:pStyle w:val="Compact"/>
              <w:jc w:val="left"/>
            </w:pPr>
            <w:r>
              <w:t>First-line penecillin</w:t>
            </w:r>
          </w:p>
        </w:tc>
        <w:tc>
          <w:tcPr>
            <w:tcW w:w="0" w:type="auto"/>
            <w:tcBorders>
              <w:bottom w:val="single" w:sz="0" w:space="0" w:color="auto"/>
            </w:tcBorders>
            <w:vAlign w:val="bottom"/>
          </w:tcPr>
          <w:p w:rsidR="0002076D" w:rsidRDefault="00874DF7" w:rsidP="002F0901">
            <w:pPr>
              <w:pStyle w:val="Compact"/>
              <w:jc w:val="left"/>
            </w:pPr>
            <w:r>
              <w:t>Second-line penecillin</w:t>
            </w:r>
          </w:p>
        </w:tc>
        <w:tc>
          <w:tcPr>
            <w:tcW w:w="0" w:type="auto"/>
            <w:tcBorders>
              <w:bottom w:val="single" w:sz="0" w:space="0" w:color="auto"/>
            </w:tcBorders>
            <w:vAlign w:val="bottom"/>
          </w:tcPr>
          <w:p w:rsidR="0002076D" w:rsidRDefault="00874DF7" w:rsidP="002F0901">
            <w:pPr>
              <w:pStyle w:val="Compact"/>
              <w:jc w:val="left"/>
            </w:pPr>
            <w:r>
              <w:t>First-generation macrolide</w:t>
            </w:r>
          </w:p>
        </w:tc>
        <w:tc>
          <w:tcPr>
            <w:tcW w:w="0" w:type="auto"/>
            <w:tcBorders>
              <w:bottom w:val="single" w:sz="0" w:space="0" w:color="auto"/>
            </w:tcBorders>
            <w:vAlign w:val="bottom"/>
          </w:tcPr>
          <w:p w:rsidR="0002076D" w:rsidRDefault="00874DF7" w:rsidP="002F0901">
            <w:pPr>
              <w:pStyle w:val="Compact"/>
              <w:jc w:val="left"/>
            </w:pPr>
            <w:r>
              <w:t>Second-generation macrolide</w:t>
            </w:r>
          </w:p>
        </w:tc>
        <w:tc>
          <w:tcPr>
            <w:tcW w:w="0" w:type="auto"/>
            <w:tcBorders>
              <w:bottom w:val="single" w:sz="0" w:space="0" w:color="auto"/>
            </w:tcBorders>
            <w:vAlign w:val="bottom"/>
          </w:tcPr>
          <w:p w:rsidR="0002076D" w:rsidRDefault="00874DF7" w:rsidP="002F0901">
            <w:pPr>
              <w:pStyle w:val="Compact"/>
              <w:jc w:val="left"/>
            </w:pPr>
            <w:r>
              <w:t>Cephalosporin</w:t>
            </w:r>
          </w:p>
        </w:tc>
        <w:tc>
          <w:tcPr>
            <w:tcW w:w="0" w:type="auto"/>
            <w:tcBorders>
              <w:bottom w:val="single" w:sz="0" w:space="0" w:color="auto"/>
            </w:tcBorders>
            <w:vAlign w:val="bottom"/>
          </w:tcPr>
          <w:p w:rsidR="0002076D" w:rsidRDefault="00874DF7" w:rsidP="002F0901">
            <w:pPr>
              <w:pStyle w:val="Compact"/>
              <w:jc w:val="left"/>
            </w:pPr>
            <w:r>
              <w:t>Other</w:t>
            </w:r>
          </w:p>
        </w:tc>
      </w:tr>
      <w:tr w:rsidR="0002076D">
        <w:tc>
          <w:tcPr>
            <w:tcW w:w="0" w:type="auto"/>
          </w:tcPr>
          <w:p w:rsidR="0002076D" w:rsidRDefault="00874DF7" w:rsidP="002F0901">
            <w:pPr>
              <w:pStyle w:val="Compact"/>
              <w:jc w:val="left"/>
            </w:pPr>
            <w:r>
              <w:t>2005</w:t>
            </w:r>
          </w:p>
        </w:tc>
        <w:tc>
          <w:tcPr>
            <w:tcW w:w="0" w:type="auto"/>
          </w:tcPr>
          <w:p w:rsidR="0002076D" w:rsidRDefault="00874DF7" w:rsidP="002F0901">
            <w:pPr>
              <w:pStyle w:val="Compact"/>
              <w:jc w:val="left"/>
            </w:pPr>
            <w:r>
              <w:t>25,649</w:t>
            </w:r>
          </w:p>
        </w:tc>
        <w:tc>
          <w:tcPr>
            <w:tcW w:w="0" w:type="auto"/>
          </w:tcPr>
          <w:p w:rsidR="0002076D" w:rsidRDefault="00874DF7" w:rsidP="002F0901">
            <w:pPr>
              <w:pStyle w:val="Compact"/>
              <w:jc w:val="left"/>
            </w:pPr>
            <w:r>
              <w:t>204.0493</w:t>
            </w:r>
          </w:p>
        </w:tc>
        <w:tc>
          <w:tcPr>
            <w:tcW w:w="0" w:type="auto"/>
          </w:tcPr>
          <w:p w:rsidR="0002076D" w:rsidRDefault="00874DF7" w:rsidP="002F0901">
            <w:pPr>
              <w:pStyle w:val="Compact"/>
              <w:jc w:val="left"/>
            </w:pPr>
            <w:r>
              <w:t>41.41</w:t>
            </w:r>
          </w:p>
        </w:tc>
        <w:tc>
          <w:tcPr>
            <w:tcW w:w="0" w:type="auto"/>
          </w:tcPr>
          <w:p w:rsidR="0002076D" w:rsidRDefault="00874DF7" w:rsidP="002F0901">
            <w:pPr>
              <w:pStyle w:val="Compact"/>
              <w:jc w:val="left"/>
            </w:pPr>
            <w:r>
              <w:t>37.92</w:t>
            </w:r>
          </w:p>
        </w:tc>
        <w:tc>
          <w:tcPr>
            <w:tcW w:w="0" w:type="auto"/>
          </w:tcPr>
          <w:p w:rsidR="0002076D" w:rsidRDefault="00874DF7" w:rsidP="002F0901">
            <w:pPr>
              <w:pStyle w:val="Compact"/>
              <w:jc w:val="left"/>
            </w:pPr>
            <w:r>
              <w:t>1.48</w:t>
            </w:r>
          </w:p>
        </w:tc>
        <w:tc>
          <w:tcPr>
            <w:tcW w:w="0" w:type="auto"/>
          </w:tcPr>
          <w:p w:rsidR="0002076D" w:rsidRDefault="00874DF7" w:rsidP="002F0901">
            <w:pPr>
              <w:pStyle w:val="Compact"/>
              <w:jc w:val="left"/>
            </w:pPr>
            <w:r>
              <w:t>6.55</w:t>
            </w:r>
          </w:p>
        </w:tc>
        <w:tc>
          <w:tcPr>
            <w:tcW w:w="0" w:type="auto"/>
          </w:tcPr>
          <w:p w:rsidR="0002076D" w:rsidRDefault="00874DF7" w:rsidP="002F0901">
            <w:pPr>
              <w:pStyle w:val="Compact"/>
              <w:jc w:val="left"/>
            </w:pPr>
            <w:r>
              <w:t>5.37</w:t>
            </w:r>
          </w:p>
        </w:tc>
        <w:tc>
          <w:tcPr>
            <w:tcW w:w="0" w:type="auto"/>
          </w:tcPr>
          <w:p w:rsidR="0002076D" w:rsidRDefault="00874DF7" w:rsidP="002F0901">
            <w:pPr>
              <w:pStyle w:val="Compact"/>
              <w:jc w:val="left"/>
            </w:pPr>
            <w:r>
              <w:t>7.26</w:t>
            </w:r>
          </w:p>
        </w:tc>
      </w:tr>
      <w:tr w:rsidR="0002076D">
        <w:tc>
          <w:tcPr>
            <w:tcW w:w="0" w:type="auto"/>
          </w:tcPr>
          <w:p w:rsidR="0002076D" w:rsidRDefault="00874DF7" w:rsidP="002F0901">
            <w:pPr>
              <w:pStyle w:val="Compact"/>
              <w:jc w:val="left"/>
            </w:pPr>
            <w:r>
              <w:t>2006</w:t>
            </w:r>
          </w:p>
        </w:tc>
        <w:tc>
          <w:tcPr>
            <w:tcW w:w="0" w:type="auto"/>
          </w:tcPr>
          <w:p w:rsidR="0002076D" w:rsidRDefault="00874DF7" w:rsidP="002F0901">
            <w:pPr>
              <w:pStyle w:val="Compact"/>
              <w:jc w:val="left"/>
            </w:pPr>
            <w:r>
              <w:t>26,396</w:t>
            </w:r>
          </w:p>
        </w:tc>
        <w:tc>
          <w:tcPr>
            <w:tcW w:w="0" w:type="auto"/>
          </w:tcPr>
          <w:p w:rsidR="0002076D" w:rsidRDefault="00874DF7" w:rsidP="002F0901">
            <w:pPr>
              <w:pStyle w:val="Compact"/>
              <w:jc w:val="left"/>
            </w:pPr>
            <w:r>
              <w:t>205.5123</w:t>
            </w:r>
          </w:p>
        </w:tc>
        <w:tc>
          <w:tcPr>
            <w:tcW w:w="0" w:type="auto"/>
          </w:tcPr>
          <w:p w:rsidR="0002076D" w:rsidRDefault="00874DF7" w:rsidP="002F0901">
            <w:pPr>
              <w:pStyle w:val="Compact"/>
              <w:jc w:val="left"/>
            </w:pPr>
            <w:r>
              <w:t>40.34</w:t>
            </w:r>
          </w:p>
        </w:tc>
        <w:tc>
          <w:tcPr>
            <w:tcW w:w="0" w:type="auto"/>
          </w:tcPr>
          <w:p w:rsidR="0002076D" w:rsidRDefault="00874DF7" w:rsidP="002F0901">
            <w:pPr>
              <w:pStyle w:val="Compact"/>
              <w:jc w:val="left"/>
            </w:pPr>
            <w:r>
              <w:t>39.57</w:t>
            </w:r>
          </w:p>
        </w:tc>
        <w:tc>
          <w:tcPr>
            <w:tcW w:w="0" w:type="auto"/>
          </w:tcPr>
          <w:p w:rsidR="0002076D" w:rsidRDefault="00874DF7" w:rsidP="002F0901">
            <w:pPr>
              <w:pStyle w:val="Compact"/>
              <w:jc w:val="left"/>
            </w:pPr>
            <w:r>
              <w:t>1.27</w:t>
            </w:r>
          </w:p>
        </w:tc>
        <w:tc>
          <w:tcPr>
            <w:tcW w:w="0" w:type="auto"/>
          </w:tcPr>
          <w:p w:rsidR="0002076D" w:rsidRDefault="00874DF7" w:rsidP="002F0901">
            <w:pPr>
              <w:pStyle w:val="Compact"/>
              <w:jc w:val="left"/>
            </w:pPr>
            <w:r>
              <w:t>6.22</w:t>
            </w:r>
          </w:p>
        </w:tc>
        <w:tc>
          <w:tcPr>
            <w:tcW w:w="0" w:type="auto"/>
          </w:tcPr>
          <w:p w:rsidR="0002076D" w:rsidRDefault="00874DF7" w:rsidP="002F0901">
            <w:pPr>
              <w:pStyle w:val="Compact"/>
              <w:jc w:val="left"/>
            </w:pPr>
            <w:r>
              <w:t>5.36</w:t>
            </w:r>
          </w:p>
        </w:tc>
        <w:tc>
          <w:tcPr>
            <w:tcW w:w="0" w:type="auto"/>
          </w:tcPr>
          <w:p w:rsidR="0002076D" w:rsidRDefault="00874DF7" w:rsidP="002F0901">
            <w:pPr>
              <w:pStyle w:val="Compact"/>
              <w:jc w:val="left"/>
            </w:pPr>
            <w:r>
              <w:t>7.24</w:t>
            </w:r>
          </w:p>
        </w:tc>
      </w:tr>
      <w:tr w:rsidR="0002076D">
        <w:tc>
          <w:tcPr>
            <w:tcW w:w="0" w:type="auto"/>
          </w:tcPr>
          <w:p w:rsidR="0002076D" w:rsidRDefault="00874DF7" w:rsidP="002F0901">
            <w:pPr>
              <w:pStyle w:val="Compact"/>
              <w:jc w:val="left"/>
            </w:pPr>
            <w:r>
              <w:lastRenderedPageBreak/>
              <w:t>2007</w:t>
            </w:r>
          </w:p>
        </w:tc>
        <w:tc>
          <w:tcPr>
            <w:tcW w:w="0" w:type="auto"/>
          </w:tcPr>
          <w:p w:rsidR="0002076D" w:rsidRDefault="00874DF7" w:rsidP="002F0901">
            <w:pPr>
              <w:pStyle w:val="Compact"/>
              <w:jc w:val="left"/>
            </w:pPr>
            <w:r>
              <w:t>25,179</w:t>
            </w:r>
          </w:p>
        </w:tc>
        <w:tc>
          <w:tcPr>
            <w:tcW w:w="0" w:type="auto"/>
          </w:tcPr>
          <w:p w:rsidR="0002076D" w:rsidRDefault="00874DF7" w:rsidP="002F0901">
            <w:pPr>
              <w:pStyle w:val="Compact"/>
              <w:jc w:val="left"/>
            </w:pPr>
            <w:r>
              <w:t>192.0448</w:t>
            </w:r>
          </w:p>
        </w:tc>
        <w:tc>
          <w:tcPr>
            <w:tcW w:w="0" w:type="auto"/>
          </w:tcPr>
          <w:p w:rsidR="0002076D" w:rsidRDefault="00874DF7" w:rsidP="002F0901">
            <w:pPr>
              <w:pStyle w:val="Compact"/>
              <w:jc w:val="left"/>
            </w:pPr>
            <w:r>
              <w:t>44.97</w:t>
            </w:r>
          </w:p>
        </w:tc>
        <w:tc>
          <w:tcPr>
            <w:tcW w:w="0" w:type="auto"/>
          </w:tcPr>
          <w:p w:rsidR="0002076D" w:rsidRDefault="00874DF7" w:rsidP="002F0901">
            <w:pPr>
              <w:pStyle w:val="Compact"/>
              <w:jc w:val="left"/>
            </w:pPr>
            <w:r>
              <w:t>36.80</w:t>
            </w:r>
          </w:p>
        </w:tc>
        <w:tc>
          <w:tcPr>
            <w:tcW w:w="0" w:type="auto"/>
          </w:tcPr>
          <w:p w:rsidR="0002076D" w:rsidRDefault="00874DF7" w:rsidP="002F0901">
            <w:pPr>
              <w:pStyle w:val="Compact"/>
              <w:jc w:val="left"/>
            </w:pPr>
            <w:r>
              <w:t>1.60</w:t>
            </w:r>
          </w:p>
        </w:tc>
        <w:tc>
          <w:tcPr>
            <w:tcW w:w="0" w:type="auto"/>
          </w:tcPr>
          <w:p w:rsidR="0002076D" w:rsidRDefault="00874DF7" w:rsidP="002F0901">
            <w:pPr>
              <w:pStyle w:val="Compact"/>
              <w:jc w:val="left"/>
            </w:pPr>
            <w:r>
              <w:t>6.39</w:t>
            </w:r>
          </w:p>
        </w:tc>
        <w:tc>
          <w:tcPr>
            <w:tcW w:w="0" w:type="auto"/>
          </w:tcPr>
          <w:p w:rsidR="0002076D" w:rsidRDefault="00874DF7" w:rsidP="002F0901">
            <w:pPr>
              <w:pStyle w:val="Compact"/>
              <w:jc w:val="left"/>
            </w:pPr>
            <w:r>
              <w:t>5.16</w:t>
            </w:r>
          </w:p>
        </w:tc>
        <w:tc>
          <w:tcPr>
            <w:tcW w:w="0" w:type="auto"/>
          </w:tcPr>
          <w:p w:rsidR="0002076D" w:rsidRDefault="00874DF7" w:rsidP="002F0901">
            <w:pPr>
              <w:pStyle w:val="Compact"/>
              <w:jc w:val="left"/>
            </w:pPr>
            <w:r>
              <w:t>5.08</w:t>
            </w:r>
          </w:p>
        </w:tc>
      </w:tr>
      <w:tr w:rsidR="0002076D">
        <w:tc>
          <w:tcPr>
            <w:tcW w:w="0" w:type="auto"/>
          </w:tcPr>
          <w:p w:rsidR="0002076D" w:rsidRDefault="00874DF7" w:rsidP="002F0901">
            <w:pPr>
              <w:pStyle w:val="Compact"/>
              <w:jc w:val="left"/>
            </w:pPr>
            <w:r>
              <w:t>2008</w:t>
            </w:r>
          </w:p>
        </w:tc>
        <w:tc>
          <w:tcPr>
            <w:tcW w:w="0" w:type="auto"/>
          </w:tcPr>
          <w:p w:rsidR="0002076D" w:rsidRDefault="00874DF7" w:rsidP="002F0901">
            <w:pPr>
              <w:pStyle w:val="Compact"/>
              <w:jc w:val="left"/>
            </w:pPr>
            <w:r>
              <w:t>24,046</w:t>
            </w:r>
          </w:p>
        </w:tc>
        <w:tc>
          <w:tcPr>
            <w:tcW w:w="0" w:type="auto"/>
          </w:tcPr>
          <w:p w:rsidR="0002076D" w:rsidRDefault="00874DF7" w:rsidP="002F0901">
            <w:pPr>
              <w:pStyle w:val="Compact"/>
              <w:jc w:val="left"/>
            </w:pPr>
            <w:r>
              <w:t>178.4622</w:t>
            </w:r>
          </w:p>
        </w:tc>
        <w:tc>
          <w:tcPr>
            <w:tcW w:w="0" w:type="auto"/>
          </w:tcPr>
          <w:p w:rsidR="0002076D" w:rsidRDefault="00874DF7" w:rsidP="002F0901">
            <w:pPr>
              <w:pStyle w:val="Compact"/>
              <w:jc w:val="left"/>
            </w:pPr>
            <w:r>
              <w:t>46.74</w:t>
            </w:r>
          </w:p>
        </w:tc>
        <w:tc>
          <w:tcPr>
            <w:tcW w:w="0" w:type="auto"/>
          </w:tcPr>
          <w:p w:rsidR="0002076D" w:rsidRDefault="00874DF7" w:rsidP="002F0901">
            <w:pPr>
              <w:pStyle w:val="Compact"/>
              <w:jc w:val="left"/>
            </w:pPr>
            <w:r>
              <w:t>35.22</w:t>
            </w:r>
          </w:p>
        </w:tc>
        <w:tc>
          <w:tcPr>
            <w:tcW w:w="0" w:type="auto"/>
          </w:tcPr>
          <w:p w:rsidR="0002076D" w:rsidRDefault="00874DF7" w:rsidP="002F0901">
            <w:pPr>
              <w:pStyle w:val="Compact"/>
              <w:jc w:val="left"/>
            </w:pPr>
            <w:r>
              <w:t>0.20</w:t>
            </w:r>
          </w:p>
        </w:tc>
        <w:tc>
          <w:tcPr>
            <w:tcW w:w="0" w:type="auto"/>
          </w:tcPr>
          <w:p w:rsidR="0002076D" w:rsidRDefault="00874DF7" w:rsidP="002F0901">
            <w:pPr>
              <w:pStyle w:val="Compact"/>
              <w:jc w:val="left"/>
            </w:pPr>
            <w:r>
              <w:t>6.37</w:t>
            </w:r>
          </w:p>
        </w:tc>
        <w:tc>
          <w:tcPr>
            <w:tcW w:w="0" w:type="auto"/>
          </w:tcPr>
          <w:p w:rsidR="0002076D" w:rsidRDefault="00874DF7" w:rsidP="002F0901">
            <w:pPr>
              <w:pStyle w:val="Compact"/>
              <w:jc w:val="left"/>
            </w:pPr>
            <w:r>
              <w:t>5.91</w:t>
            </w:r>
          </w:p>
        </w:tc>
        <w:tc>
          <w:tcPr>
            <w:tcW w:w="0" w:type="auto"/>
          </w:tcPr>
          <w:p w:rsidR="0002076D" w:rsidRDefault="00874DF7" w:rsidP="002F0901">
            <w:pPr>
              <w:pStyle w:val="Compact"/>
              <w:jc w:val="left"/>
            </w:pPr>
            <w:r>
              <w:t>5.57</w:t>
            </w:r>
          </w:p>
        </w:tc>
      </w:tr>
      <w:tr w:rsidR="0002076D">
        <w:tc>
          <w:tcPr>
            <w:tcW w:w="0" w:type="auto"/>
          </w:tcPr>
          <w:p w:rsidR="0002076D" w:rsidRDefault="00874DF7" w:rsidP="002F0901">
            <w:pPr>
              <w:pStyle w:val="Compact"/>
              <w:jc w:val="left"/>
            </w:pPr>
            <w:r>
              <w:t>2009</w:t>
            </w:r>
          </w:p>
        </w:tc>
        <w:tc>
          <w:tcPr>
            <w:tcW w:w="0" w:type="auto"/>
          </w:tcPr>
          <w:p w:rsidR="0002076D" w:rsidRDefault="00874DF7" w:rsidP="002F0901">
            <w:pPr>
              <w:pStyle w:val="Compact"/>
              <w:jc w:val="left"/>
            </w:pPr>
            <w:r>
              <w:t>22,409</w:t>
            </w:r>
          </w:p>
        </w:tc>
        <w:tc>
          <w:tcPr>
            <w:tcW w:w="0" w:type="auto"/>
          </w:tcPr>
          <w:p w:rsidR="0002076D" w:rsidRDefault="00874DF7" w:rsidP="002F0901">
            <w:pPr>
              <w:pStyle w:val="Compact"/>
              <w:jc w:val="left"/>
            </w:pPr>
            <w:r>
              <w:t>159.3586</w:t>
            </w:r>
          </w:p>
        </w:tc>
        <w:tc>
          <w:tcPr>
            <w:tcW w:w="0" w:type="auto"/>
          </w:tcPr>
          <w:p w:rsidR="0002076D" w:rsidRDefault="00874DF7" w:rsidP="002F0901">
            <w:pPr>
              <w:pStyle w:val="Compact"/>
              <w:jc w:val="left"/>
            </w:pPr>
            <w:r>
              <w:t>46.41</w:t>
            </w:r>
          </w:p>
        </w:tc>
        <w:tc>
          <w:tcPr>
            <w:tcW w:w="0" w:type="auto"/>
          </w:tcPr>
          <w:p w:rsidR="0002076D" w:rsidRDefault="00874DF7" w:rsidP="002F0901">
            <w:pPr>
              <w:pStyle w:val="Compact"/>
              <w:jc w:val="left"/>
            </w:pPr>
            <w:r>
              <w:t>37.16</w:t>
            </w:r>
          </w:p>
        </w:tc>
        <w:tc>
          <w:tcPr>
            <w:tcW w:w="0" w:type="auto"/>
          </w:tcPr>
          <w:p w:rsidR="0002076D" w:rsidRDefault="00874DF7" w:rsidP="002F0901">
            <w:pPr>
              <w:pStyle w:val="Compact"/>
              <w:jc w:val="left"/>
            </w:pPr>
            <w:r>
              <w:t>0.05</w:t>
            </w:r>
          </w:p>
        </w:tc>
        <w:tc>
          <w:tcPr>
            <w:tcW w:w="0" w:type="auto"/>
          </w:tcPr>
          <w:p w:rsidR="0002076D" w:rsidRDefault="00874DF7" w:rsidP="002F0901">
            <w:pPr>
              <w:pStyle w:val="Compact"/>
              <w:jc w:val="left"/>
            </w:pPr>
            <w:r>
              <w:t>5.51</w:t>
            </w:r>
          </w:p>
        </w:tc>
        <w:tc>
          <w:tcPr>
            <w:tcW w:w="0" w:type="auto"/>
          </w:tcPr>
          <w:p w:rsidR="0002076D" w:rsidRDefault="00874DF7" w:rsidP="002F0901">
            <w:pPr>
              <w:pStyle w:val="Compact"/>
              <w:jc w:val="left"/>
            </w:pPr>
            <w:r>
              <w:t>6.33</w:t>
            </w:r>
          </w:p>
        </w:tc>
        <w:tc>
          <w:tcPr>
            <w:tcW w:w="0" w:type="auto"/>
          </w:tcPr>
          <w:p w:rsidR="0002076D" w:rsidRDefault="00874DF7" w:rsidP="002F0901">
            <w:pPr>
              <w:pStyle w:val="Compact"/>
              <w:jc w:val="left"/>
            </w:pPr>
            <w:r>
              <w:t>4.55</w:t>
            </w:r>
          </w:p>
        </w:tc>
      </w:tr>
      <w:tr w:rsidR="0002076D">
        <w:tc>
          <w:tcPr>
            <w:tcW w:w="0" w:type="auto"/>
          </w:tcPr>
          <w:p w:rsidR="0002076D" w:rsidRDefault="00874DF7" w:rsidP="002F0901">
            <w:pPr>
              <w:pStyle w:val="Compact"/>
              <w:jc w:val="left"/>
            </w:pPr>
            <w:r>
              <w:t>2010</w:t>
            </w:r>
          </w:p>
        </w:tc>
        <w:tc>
          <w:tcPr>
            <w:tcW w:w="0" w:type="auto"/>
          </w:tcPr>
          <w:p w:rsidR="0002076D" w:rsidRDefault="00874DF7" w:rsidP="002F0901">
            <w:pPr>
              <w:pStyle w:val="Compact"/>
              <w:jc w:val="left"/>
            </w:pPr>
            <w:r>
              <w:t>24,007</w:t>
            </w:r>
          </w:p>
        </w:tc>
        <w:tc>
          <w:tcPr>
            <w:tcW w:w="0" w:type="auto"/>
          </w:tcPr>
          <w:p w:rsidR="0002076D" w:rsidRDefault="00874DF7" w:rsidP="002F0901">
            <w:pPr>
              <w:pStyle w:val="Compact"/>
              <w:jc w:val="left"/>
            </w:pPr>
            <w:r>
              <w:t>166.9239</w:t>
            </w:r>
          </w:p>
        </w:tc>
        <w:tc>
          <w:tcPr>
            <w:tcW w:w="0" w:type="auto"/>
          </w:tcPr>
          <w:p w:rsidR="0002076D" w:rsidRDefault="00874DF7" w:rsidP="002F0901">
            <w:pPr>
              <w:pStyle w:val="Compact"/>
              <w:jc w:val="left"/>
            </w:pPr>
            <w:r>
              <w:t>43.71</w:t>
            </w:r>
          </w:p>
        </w:tc>
        <w:tc>
          <w:tcPr>
            <w:tcW w:w="0" w:type="auto"/>
          </w:tcPr>
          <w:p w:rsidR="0002076D" w:rsidRDefault="00874DF7" w:rsidP="002F0901">
            <w:pPr>
              <w:pStyle w:val="Compact"/>
              <w:jc w:val="left"/>
            </w:pPr>
            <w:r>
              <w:t>38.55</w:t>
            </w:r>
          </w:p>
        </w:tc>
        <w:tc>
          <w:tcPr>
            <w:tcW w:w="0" w:type="auto"/>
          </w:tcPr>
          <w:p w:rsidR="0002076D" w:rsidRDefault="00874DF7" w:rsidP="002F0901">
            <w:pPr>
              <w:pStyle w:val="Compact"/>
              <w:jc w:val="left"/>
            </w:pPr>
            <w:r>
              <w:t>0.02</w:t>
            </w:r>
          </w:p>
        </w:tc>
        <w:tc>
          <w:tcPr>
            <w:tcW w:w="0" w:type="auto"/>
          </w:tcPr>
          <w:p w:rsidR="0002076D" w:rsidRDefault="00874DF7" w:rsidP="002F0901">
            <w:pPr>
              <w:pStyle w:val="Compact"/>
              <w:jc w:val="left"/>
            </w:pPr>
            <w:r>
              <w:t>5.54</w:t>
            </w:r>
          </w:p>
        </w:tc>
        <w:tc>
          <w:tcPr>
            <w:tcW w:w="0" w:type="auto"/>
          </w:tcPr>
          <w:p w:rsidR="0002076D" w:rsidRDefault="00874DF7" w:rsidP="002F0901">
            <w:pPr>
              <w:pStyle w:val="Compact"/>
              <w:jc w:val="left"/>
            </w:pPr>
            <w:r>
              <w:t>7.02</w:t>
            </w:r>
          </w:p>
        </w:tc>
        <w:tc>
          <w:tcPr>
            <w:tcW w:w="0" w:type="auto"/>
          </w:tcPr>
          <w:p w:rsidR="0002076D" w:rsidRDefault="00874DF7" w:rsidP="002F0901">
            <w:pPr>
              <w:pStyle w:val="Compact"/>
              <w:jc w:val="left"/>
            </w:pPr>
            <w:r>
              <w:t>5.17</w:t>
            </w:r>
          </w:p>
        </w:tc>
      </w:tr>
      <w:tr w:rsidR="0002076D">
        <w:tc>
          <w:tcPr>
            <w:tcW w:w="0" w:type="auto"/>
          </w:tcPr>
          <w:p w:rsidR="0002076D" w:rsidRDefault="00874DF7" w:rsidP="002F0901">
            <w:pPr>
              <w:pStyle w:val="Compact"/>
              <w:jc w:val="left"/>
            </w:pPr>
            <w:r>
              <w:t>2011</w:t>
            </w:r>
          </w:p>
        </w:tc>
        <w:tc>
          <w:tcPr>
            <w:tcW w:w="0" w:type="auto"/>
          </w:tcPr>
          <w:p w:rsidR="0002076D" w:rsidRDefault="00874DF7" w:rsidP="002F0901">
            <w:pPr>
              <w:pStyle w:val="Compact"/>
              <w:jc w:val="left"/>
            </w:pPr>
            <w:r>
              <w:t>23,866</w:t>
            </w:r>
          </w:p>
        </w:tc>
        <w:tc>
          <w:tcPr>
            <w:tcW w:w="0" w:type="auto"/>
          </w:tcPr>
          <w:p w:rsidR="0002076D" w:rsidRDefault="00874DF7" w:rsidP="002F0901">
            <w:pPr>
              <w:pStyle w:val="Compact"/>
              <w:jc w:val="left"/>
            </w:pPr>
            <w:r>
              <w:t>163.6002</w:t>
            </w:r>
          </w:p>
        </w:tc>
        <w:tc>
          <w:tcPr>
            <w:tcW w:w="0" w:type="auto"/>
          </w:tcPr>
          <w:p w:rsidR="0002076D" w:rsidRDefault="00874DF7" w:rsidP="002F0901">
            <w:pPr>
              <w:pStyle w:val="Compact"/>
              <w:jc w:val="left"/>
            </w:pPr>
            <w:r>
              <w:t>44.70</w:t>
            </w:r>
          </w:p>
        </w:tc>
        <w:tc>
          <w:tcPr>
            <w:tcW w:w="0" w:type="auto"/>
          </w:tcPr>
          <w:p w:rsidR="0002076D" w:rsidRDefault="00874DF7" w:rsidP="002F0901">
            <w:pPr>
              <w:pStyle w:val="Compact"/>
              <w:jc w:val="left"/>
            </w:pPr>
            <w:r>
              <w:t>37.92</w:t>
            </w:r>
          </w:p>
        </w:tc>
        <w:tc>
          <w:tcPr>
            <w:tcW w:w="0" w:type="auto"/>
          </w:tcPr>
          <w:p w:rsidR="0002076D" w:rsidRDefault="00874DF7" w:rsidP="002F0901">
            <w:pPr>
              <w:pStyle w:val="Compact"/>
              <w:jc w:val="left"/>
            </w:pPr>
            <w:r>
              <w:t>0.03</w:t>
            </w:r>
          </w:p>
        </w:tc>
        <w:tc>
          <w:tcPr>
            <w:tcW w:w="0" w:type="auto"/>
          </w:tcPr>
          <w:p w:rsidR="0002076D" w:rsidRDefault="00874DF7" w:rsidP="002F0901">
            <w:pPr>
              <w:pStyle w:val="Compact"/>
              <w:jc w:val="left"/>
            </w:pPr>
            <w:r>
              <w:t>5.91</w:t>
            </w:r>
          </w:p>
        </w:tc>
        <w:tc>
          <w:tcPr>
            <w:tcW w:w="0" w:type="auto"/>
          </w:tcPr>
          <w:p w:rsidR="0002076D" w:rsidRDefault="00874DF7" w:rsidP="002F0901">
            <w:pPr>
              <w:pStyle w:val="Compact"/>
              <w:jc w:val="left"/>
            </w:pPr>
            <w:r>
              <w:t>7.47</w:t>
            </w:r>
          </w:p>
        </w:tc>
        <w:tc>
          <w:tcPr>
            <w:tcW w:w="0" w:type="auto"/>
          </w:tcPr>
          <w:p w:rsidR="0002076D" w:rsidRDefault="00874DF7" w:rsidP="002F0901">
            <w:pPr>
              <w:pStyle w:val="Compact"/>
              <w:jc w:val="left"/>
            </w:pPr>
            <w:r>
              <w:t>3.98</w:t>
            </w:r>
          </w:p>
        </w:tc>
      </w:tr>
      <w:tr w:rsidR="0002076D">
        <w:tc>
          <w:tcPr>
            <w:tcW w:w="0" w:type="auto"/>
          </w:tcPr>
          <w:p w:rsidR="0002076D" w:rsidRDefault="00874DF7" w:rsidP="002F0901">
            <w:pPr>
              <w:pStyle w:val="Compact"/>
              <w:jc w:val="left"/>
            </w:pPr>
            <w:r>
              <w:t>2012</w:t>
            </w:r>
          </w:p>
        </w:tc>
        <w:tc>
          <w:tcPr>
            <w:tcW w:w="0" w:type="auto"/>
          </w:tcPr>
          <w:p w:rsidR="0002076D" w:rsidRDefault="00874DF7" w:rsidP="002F0901">
            <w:pPr>
              <w:pStyle w:val="Compact"/>
              <w:jc w:val="left"/>
            </w:pPr>
            <w:r>
              <w:t>22,703</w:t>
            </w:r>
          </w:p>
        </w:tc>
        <w:tc>
          <w:tcPr>
            <w:tcW w:w="0" w:type="auto"/>
          </w:tcPr>
          <w:p w:rsidR="0002076D" w:rsidRDefault="00874DF7" w:rsidP="002F0901">
            <w:pPr>
              <w:pStyle w:val="Compact"/>
              <w:jc w:val="left"/>
            </w:pPr>
            <w:r>
              <w:t>159.5993</w:t>
            </w:r>
          </w:p>
        </w:tc>
        <w:tc>
          <w:tcPr>
            <w:tcW w:w="0" w:type="auto"/>
          </w:tcPr>
          <w:p w:rsidR="0002076D" w:rsidRDefault="00874DF7" w:rsidP="002F0901">
            <w:pPr>
              <w:pStyle w:val="Compact"/>
              <w:jc w:val="left"/>
            </w:pPr>
            <w:r>
              <w:t>43.45</w:t>
            </w:r>
          </w:p>
        </w:tc>
        <w:tc>
          <w:tcPr>
            <w:tcW w:w="0" w:type="auto"/>
          </w:tcPr>
          <w:p w:rsidR="0002076D" w:rsidRDefault="00874DF7" w:rsidP="002F0901">
            <w:pPr>
              <w:pStyle w:val="Compact"/>
              <w:jc w:val="left"/>
            </w:pPr>
            <w:r>
              <w:t>39.01</w:t>
            </w:r>
          </w:p>
        </w:tc>
        <w:tc>
          <w:tcPr>
            <w:tcW w:w="0" w:type="auto"/>
          </w:tcPr>
          <w:p w:rsidR="0002076D" w:rsidRDefault="00874DF7" w:rsidP="002F0901">
            <w:pPr>
              <w:pStyle w:val="Compact"/>
              <w:jc w:val="left"/>
            </w:pPr>
            <w:r>
              <w:t>0.01</w:t>
            </w:r>
          </w:p>
        </w:tc>
        <w:tc>
          <w:tcPr>
            <w:tcW w:w="0" w:type="auto"/>
          </w:tcPr>
          <w:p w:rsidR="0002076D" w:rsidRDefault="00874DF7" w:rsidP="002F0901">
            <w:pPr>
              <w:pStyle w:val="Compact"/>
              <w:jc w:val="left"/>
            </w:pPr>
            <w:r>
              <w:t>6.92</w:t>
            </w:r>
          </w:p>
        </w:tc>
        <w:tc>
          <w:tcPr>
            <w:tcW w:w="0" w:type="auto"/>
          </w:tcPr>
          <w:p w:rsidR="0002076D" w:rsidRDefault="00874DF7" w:rsidP="002F0901">
            <w:pPr>
              <w:pStyle w:val="Compact"/>
              <w:jc w:val="left"/>
            </w:pPr>
            <w:r>
              <w:t>7.77</w:t>
            </w:r>
          </w:p>
        </w:tc>
        <w:tc>
          <w:tcPr>
            <w:tcW w:w="0" w:type="auto"/>
          </w:tcPr>
          <w:p w:rsidR="0002076D" w:rsidRDefault="00874DF7" w:rsidP="002F0901">
            <w:pPr>
              <w:pStyle w:val="Compact"/>
              <w:jc w:val="left"/>
            </w:pPr>
            <w:r>
              <w:t>2.83</w:t>
            </w:r>
          </w:p>
        </w:tc>
      </w:tr>
      <w:tr w:rsidR="0002076D">
        <w:tc>
          <w:tcPr>
            <w:tcW w:w="0" w:type="auto"/>
          </w:tcPr>
          <w:p w:rsidR="0002076D" w:rsidRDefault="00874DF7" w:rsidP="002F0901">
            <w:pPr>
              <w:pStyle w:val="Compact"/>
              <w:jc w:val="left"/>
            </w:pPr>
            <w:r>
              <w:t>2013</w:t>
            </w:r>
          </w:p>
        </w:tc>
        <w:tc>
          <w:tcPr>
            <w:tcW w:w="0" w:type="auto"/>
          </w:tcPr>
          <w:p w:rsidR="0002076D" w:rsidRDefault="00874DF7" w:rsidP="002F0901">
            <w:pPr>
              <w:pStyle w:val="Compact"/>
              <w:jc w:val="left"/>
            </w:pPr>
            <w:r>
              <w:t>21,113</w:t>
            </w:r>
          </w:p>
        </w:tc>
        <w:tc>
          <w:tcPr>
            <w:tcW w:w="0" w:type="auto"/>
          </w:tcPr>
          <w:p w:rsidR="0002076D" w:rsidRDefault="00874DF7" w:rsidP="002F0901">
            <w:pPr>
              <w:pStyle w:val="Compact"/>
              <w:jc w:val="left"/>
            </w:pPr>
            <w:r>
              <w:t>151.9686</w:t>
            </w:r>
          </w:p>
        </w:tc>
        <w:tc>
          <w:tcPr>
            <w:tcW w:w="0" w:type="auto"/>
          </w:tcPr>
          <w:p w:rsidR="0002076D" w:rsidRDefault="00874DF7" w:rsidP="002F0901">
            <w:pPr>
              <w:pStyle w:val="Compact"/>
              <w:jc w:val="left"/>
            </w:pPr>
            <w:r>
              <w:t>32.10</w:t>
            </w:r>
          </w:p>
        </w:tc>
        <w:tc>
          <w:tcPr>
            <w:tcW w:w="0" w:type="auto"/>
          </w:tcPr>
          <w:p w:rsidR="0002076D" w:rsidRDefault="00874DF7" w:rsidP="002F0901">
            <w:pPr>
              <w:pStyle w:val="Compact"/>
              <w:jc w:val="left"/>
            </w:pPr>
            <w:r>
              <w:t>48.08</w:t>
            </w:r>
          </w:p>
        </w:tc>
        <w:tc>
          <w:tcPr>
            <w:tcW w:w="0" w:type="auto"/>
          </w:tcPr>
          <w:p w:rsidR="0002076D" w:rsidRDefault="00874DF7" w:rsidP="002F0901">
            <w:pPr>
              <w:pStyle w:val="Compact"/>
              <w:jc w:val="left"/>
            </w:pPr>
            <w:r>
              <w:t>0.02</w:t>
            </w:r>
          </w:p>
        </w:tc>
        <w:tc>
          <w:tcPr>
            <w:tcW w:w="0" w:type="auto"/>
          </w:tcPr>
          <w:p w:rsidR="0002076D" w:rsidRDefault="00874DF7" w:rsidP="002F0901">
            <w:pPr>
              <w:pStyle w:val="Compact"/>
              <w:jc w:val="left"/>
            </w:pPr>
            <w:r>
              <w:t>6.56</w:t>
            </w:r>
          </w:p>
        </w:tc>
        <w:tc>
          <w:tcPr>
            <w:tcW w:w="0" w:type="auto"/>
          </w:tcPr>
          <w:p w:rsidR="0002076D" w:rsidRDefault="00874DF7" w:rsidP="002F0901">
            <w:pPr>
              <w:pStyle w:val="Compact"/>
              <w:jc w:val="left"/>
            </w:pPr>
            <w:r>
              <w:t>10.03</w:t>
            </w:r>
          </w:p>
        </w:tc>
        <w:tc>
          <w:tcPr>
            <w:tcW w:w="0" w:type="auto"/>
          </w:tcPr>
          <w:p w:rsidR="0002076D" w:rsidRDefault="00874DF7" w:rsidP="002F0901">
            <w:pPr>
              <w:pStyle w:val="Compact"/>
              <w:jc w:val="left"/>
            </w:pPr>
            <w:r>
              <w:t>3.20</w:t>
            </w:r>
          </w:p>
        </w:tc>
      </w:tr>
      <w:tr w:rsidR="0002076D">
        <w:tc>
          <w:tcPr>
            <w:tcW w:w="0" w:type="auto"/>
          </w:tcPr>
          <w:p w:rsidR="0002076D" w:rsidRDefault="00874DF7" w:rsidP="002F0901">
            <w:pPr>
              <w:pStyle w:val="Compact"/>
              <w:jc w:val="left"/>
            </w:pPr>
            <w:r>
              <w:t>2014</w:t>
            </w:r>
          </w:p>
        </w:tc>
        <w:tc>
          <w:tcPr>
            <w:tcW w:w="0" w:type="auto"/>
          </w:tcPr>
          <w:p w:rsidR="0002076D" w:rsidRDefault="00874DF7" w:rsidP="002F0901">
            <w:pPr>
              <w:pStyle w:val="Compact"/>
              <w:jc w:val="left"/>
            </w:pPr>
            <w:r>
              <w:t>20,325</w:t>
            </w:r>
          </w:p>
        </w:tc>
        <w:tc>
          <w:tcPr>
            <w:tcW w:w="0" w:type="auto"/>
          </w:tcPr>
          <w:p w:rsidR="0002076D" w:rsidRDefault="00874DF7" w:rsidP="002F0901">
            <w:pPr>
              <w:pStyle w:val="Compact"/>
              <w:jc w:val="left"/>
            </w:pPr>
            <w:r>
              <w:t>151.7924</w:t>
            </w:r>
          </w:p>
        </w:tc>
        <w:tc>
          <w:tcPr>
            <w:tcW w:w="0" w:type="auto"/>
          </w:tcPr>
          <w:p w:rsidR="0002076D" w:rsidRDefault="00874DF7" w:rsidP="002F0901">
            <w:pPr>
              <w:pStyle w:val="Compact"/>
              <w:jc w:val="left"/>
            </w:pPr>
            <w:r>
              <w:t>18.48</w:t>
            </w:r>
          </w:p>
        </w:tc>
        <w:tc>
          <w:tcPr>
            <w:tcW w:w="0" w:type="auto"/>
          </w:tcPr>
          <w:p w:rsidR="0002076D" w:rsidRDefault="00874DF7" w:rsidP="002F0901">
            <w:pPr>
              <w:pStyle w:val="Compact"/>
              <w:jc w:val="left"/>
            </w:pPr>
            <w:r>
              <w:t>55.46</w:t>
            </w:r>
          </w:p>
        </w:tc>
        <w:tc>
          <w:tcPr>
            <w:tcW w:w="0" w:type="auto"/>
          </w:tcPr>
          <w:p w:rsidR="0002076D" w:rsidRDefault="00874DF7" w:rsidP="002F0901">
            <w:pPr>
              <w:pStyle w:val="Compact"/>
              <w:jc w:val="left"/>
            </w:pPr>
            <w:r>
              <w:t>0.01</w:t>
            </w:r>
          </w:p>
        </w:tc>
        <w:tc>
          <w:tcPr>
            <w:tcW w:w="0" w:type="auto"/>
          </w:tcPr>
          <w:p w:rsidR="0002076D" w:rsidRDefault="00874DF7" w:rsidP="002F0901">
            <w:pPr>
              <w:pStyle w:val="Compact"/>
              <w:jc w:val="left"/>
            </w:pPr>
            <w:r>
              <w:t>6.60</w:t>
            </w:r>
          </w:p>
        </w:tc>
        <w:tc>
          <w:tcPr>
            <w:tcW w:w="0" w:type="auto"/>
          </w:tcPr>
          <w:p w:rsidR="0002076D" w:rsidRDefault="00874DF7" w:rsidP="002F0901">
            <w:pPr>
              <w:pStyle w:val="Compact"/>
              <w:jc w:val="left"/>
            </w:pPr>
            <w:r>
              <w:t>14.53</w:t>
            </w:r>
          </w:p>
        </w:tc>
        <w:tc>
          <w:tcPr>
            <w:tcW w:w="0" w:type="auto"/>
          </w:tcPr>
          <w:p w:rsidR="0002076D" w:rsidRDefault="00874DF7" w:rsidP="002F0901">
            <w:pPr>
              <w:pStyle w:val="Compact"/>
              <w:jc w:val="left"/>
            </w:pPr>
            <w:r>
              <w:t>4.92</w:t>
            </w:r>
          </w:p>
        </w:tc>
      </w:tr>
      <w:tr w:rsidR="0002076D">
        <w:tc>
          <w:tcPr>
            <w:tcW w:w="0" w:type="auto"/>
          </w:tcPr>
          <w:p w:rsidR="0002076D" w:rsidRDefault="00874DF7" w:rsidP="002F0901">
            <w:pPr>
              <w:pStyle w:val="Compact"/>
              <w:jc w:val="left"/>
            </w:pPr>
            <w:r>
              <w:t>2015</w:t>
            </w:r>
          </w:p>
        </w:tc>
        <w:tc>
          <w:tcPr>
            <w:tcW w:w="0" w:type="auto"/>
          </w:tcPr>
          <w:p w:rsidR="0002076D" w:rsidRDefault="00874DF7" w:rsidP="002F0901">
            <w:pPr>
              <w:pStyle w:val="Compact"/>
              <w:jc w:val="left"/>
            </w:pPr>
            <w:r>
              <w:t>19,873</w:t>
            </w:r>
          </w:p>
        </w:tc>
        <w:tc>
          <w:tcPr>
            <w:tcW w:w="0" w:type="auto"/>
          </w:tcPr>
          <w:p w:rsidR="0002076D" w:rsidRDefault="00874DF7" w:rsidP="002F0901">
            <w:pPr>
              <w:pStyle w:val="Compact"/>
              <w:jc w:val="left"/>
            </w:pPr>
            <w:r>
              <w:t>149.6010</w:t>
            </w:r>
          </w:p>
        </w:tc>
        <w:tc>
          <w:tcPr>
            <w:tcW w:w="0" w:type="auto"/>
          </w:tcPr>
          <w:p w:rsidR="0002076D" w:rsidRDefault="00874DF7" w:rsidP="002F0901">
            <w:pPr>
              <w:pStyle w:val="Compact"/>
              <w:jc w:val="left"/>
            </w:pPr>
            <w:r>
              <w:t>18.49</w:t>
            </w:r>
          </w:p>
        </w:tc>
        <w:tc>
          <w:tcPr>
            <w:tcW w:w="0" w:type="auto"/>
          </w:tcPr>
          <w:p w:rsidR="0002076D" w:rsidRDefault="00874DF7" w:rsidP="002F0901">
            <w:pPr>
              <w:pStyle w:val="Compact"/>
              <w:jc w:val="left"/>
            </w:pPr>
            <w:r>
              <w:t>53.91</w:t>
            </w:r>
          </w:p>
        </w:tc>
        <w:tc>
          <w:tcPr>
            <w:tcW w:w="0" w:type="auto"/>
          </w:tcPr>
          <w:p w:rsidR="0002076D" w:rsidRDefault="00874DF7" w:rsidP="002F0901">
            <w:pPr>
              <w:pStyle w:val="Compact"/>
              <w:jc w:val="left"/>
            </w:pPr>
            <w:r>
              <w:t>0.06</w:t>
            </w:r>
          </w:p>
        </w:tc>
        <w:tc>
          <w:tcPr>
            <w:tcW w:w="0" w:type="auto"/>
          </w:tcPr>
          <w:p w:rsidR="0002076D" w:rsidRDefault="00874DF7" w:rsidP="002F0901">
            <w:pPr>
              <w:pStyle w:val="Compact"/>
              <w:jc w:val="left"/>
            </w:pPr>
            <w:r>
              <w:t>7.25</w:t>
            </w:r>
          </w:p>
        </w:tc>
        <w:tc>
          <w:tcPr>
            <w:tcW w:w="0" w:type="auto"/>
          </w:tcPr>
          <w:p w:rsidR="0002076D" w:rsidRDefault="00874DF7" w:rsidP="002F0901">
            <w:pPr>
              <w:pStyle w:val="Compact"/>
              <w:jc w:val="left"/>
            </w:pPr>
            <w:r>
              <w:t>14.95</w:t>
            </w:r>
          </w:p>
        </w:tc>
        <w:tc>
          <w:tcPr>
            <w:tcW w:w="0" w:type="auto"/>
          </w:tcPr>
          <w:p w:rsidR="0002076D" w:rsidRDefault="00874DF7" w:rsidP="002F0901">
            <w:pPr>
              <w:pStyle w:val="Compact"/>
              <w:jc w:val="left"/>
            </w:pPr>
            <w:r>
              <w:t>5.34</w:t>
            </w:r>
          </w:p>
        </w:tc>
      </w:tr>
      <w:tr w:rsidR="0002076D">
        <w:tc>
          <w:tcPr>
            <w:tcW w:w="0" w:type="auto"/>
          </w:tcPr>
          <w:p w:rsidR="0002076D" w:rsidRDefault="00874DF7" w:rsidP="002F0901">
            <w:pPr>
              <w:pStyle w:val="Compact"/>
              <w:jc w:val="left"/>
            </w:pPr>
            <w:r>
              <w:t>2016</w:t>
            </w:r>
          </w:p>
        </w:tc>
        <w:tc>
          <w:tcPr>
            <w:tcW w:w="0" w:type="auto"/>
          </w:tcPr>
          <w:p w:rsidR="0002076D" w:rsidRDefault="00874DF7" w:rsidP="002F0901">
            <w:pPr>
              <w:pStyle w:val="Compact"/>
              <w:jc w:val="left"/>
            </w:pPr>
            <w:r>
              <w:t>20,543</w:t>
            </w:r>
          </w:p>
        </w:tc>
        <w:tc>
          <w:tcPr>
            <w:tcW w:w="0" w:type="auto"/>
          </w:tcPr>
          <w:p w:rsidR="0002076D" w:rsidRDefault="00874DF7" w:rsidP="002F0901">
            <w:pPr>
              <w:pStyle w:val="Compact"/>
              <w:jc w:val="left"/>
            </w:pPr>
            <w:r>
              <w:t>160.3294</w:t>
            </w:r>
          </w:p>
        </w:tc>
        <w:tc>
          <w:tcPr>
            <w:tcW w:w="0" w:type="auto"/>
          </w:tcPr>
          <w:p w:rsidR="0002076D" w:rsidRDefault="00874DF7" w:rsidP="002F0901">
            <w:pPr>
              <w:pStyle w:val="Compact"/>
              <w:jc w:val="left"/>
            </w:pPr>
            <w:r>
              <w:t>35.28</w:t>
            </w:r>
          </w:p>
        </w:tc>
        <w:tc>
          <w:tcPr>
            <w:tcW w:w="0" w:type="auto"/>
          </w:tcPr>
          <w:p w:rsidR="0002076D" w:rsidRDefault="00874DF7" w:rsidP="002F0901">
            <w:pPr>
              <w:pStyle w:val="Compact"/>
              <w:jc w:val="left"/>
            </w:pPr>
            <w:r>
              <w:t>41.68</w:t>
            </w:r>
          </w:p>
        </w:tc>
        <w:tc>
          <w:tcPr>
            <w:tcW w:w="0" w:type="auto"/>
          </w:tcPr>
          <w:p w:rsidR="0002076D" w:rsidRDefault="00874DF7" w:rsidP="002F0901">
            <w:pPr>
              <w:pStyle w:val="Compact"/>
              <w:jc w:val="left"/>
            </w:pPr>
            <w:r>
              <w:t>0.04</w:t>
            </w:r>
          </w:p>
        </w:tc>
        <w:tc>
          <w:tcPr>
            <w:tcW w:w="0" w:type="auto"/>
          </w:tcPr>
          <w:p w:rsidR="0002076D" w:rsidRDefault="00874DF7" w:rsidP="002F0901">
            <w:pPr>
              <w:pStyle w:val="Compact"/>
              <w:jc w:val="left"/>
            </w:pPr>
            <w:r>
              <w:t>5.52</w:t>
            </w:r>
          </w:p>
        </w:tc>
        <w:tc>
          <w:tcPr>
            <w:tcW w:w="0" w:type="auto"/>
          </w:tcPr>
          <w:p w:rsidR="0002076D" w:rsidRDefault="00874DF7" w:rsidP="002F0901">
            <w:pPr>
              <w:pStyle w:val="Compact"/>
              <w:jc w:val="left"/>
            </w:pPr>
            <w:r>
              <w:t>12.91</w:t>
            </w:r>
          </w:p>
        </w:tc>
        <w:tc>
          <w:tcPr>
            <w:tcW w:w="0" w:type="auto"/>
          </w:tcPr>
          <w:p w:rsidR="0002076D" w:rsidRDefault="00874DF7" w:rsidP="002F0901">
            <w:pPr>
              <w:pStyle w:val="Compact"/>
              <w:jc w:val="left"/>
            </w:pPr>
            <w:r>
              <w:t>4.57</w:t>
            </w:r>
          </w:p>
        </w:tc>
      </w:tr>
    </w:tbl>
    <w:p w:rsidR="0002076D" w:rsidRDefault="00874DF7" w:rsidP="002F0901">
      <w:pPr>
        <w:pStyle w:val="BodyText"/>
        <w:jc w:val="left"/>
      </w:pPr>
      <w:r>
        <w:t>The proportion of visits resulting in antimicrobial prescription and the incidence of antimicrobial prescriptions linked to each of the study’s diagnostic groups are shown in Figure 12. The proportion of otitis media visits resulting in a</w:t>
      </w:r>
      <w:ins w:id="134" w:author="andrea55" w:date="2018-11-30T15:43:00Z">
        <w:r w:rsidR="00A542C7">
          <w:t>n</w:t>
        </w:r>
      </w:ins>
      <w:r>
        <w:t xml:space="preserve"> antimicrobial prescription remained stable </w:t>
      </w:r>
      <w:ins w:id="135" w:author="andrea55" w:date="2018-11-30T15:43:00Z">
        <w:r w:rsidR="00A542C7">
          <w:t xml:space="preserve">at </w:t>
        </w:r>
      </w:ins>
      <w:r>
        <w:t xml:space="preserve">between 57% and 64% of </w:t>
      </w:r>
      <w:ins w:id="136" w:author="andrea55" w:date="2018-11-30T15:43:00Z">
        <w:r w:rsidR="00A542C7">
          <w:t xml:space="preserve">all </w:t>
        </w:r>
      </w:ins>
      <w:r>
        <w:t>visits. The incidence of otitis media</w:t>
      </w:r>
      <w:ins w:id="137" w:author="andrea55" w:date="2018-11-30T15:44:00Z">
        <w:r w:rsidR="00A542C7">
          <w:t>-</w:t>
        </w:r>
      </w:ins>
      <w:del w:id="138" w:author="andrea55" w:date="2018-11-30T15:44:00Z">
        <w:r w:rsidDel="00A542C7">
          <w:delText xml:space="preserve"> </w:delText>
        </w:r>
      </w:del>
      <w:r>
        <w:t>associated prescriptions decreased from a high of 54.9 prescriptions per 100 person-years in 2008 to 39.8 prescriptions per 100 person-years in 2015.</w:t>
      </w:r>
    </w:p>
    <w:p w:rsidR="0002076D" w:rsidRDefault="00874DF7" w:rsidP="002F0901">
      <w:r>
        <w:rPr>
          <w:noProof/>
        </w:rPr>
        <w:lastRenderedPageBreak/>
        <w:drawing>
          <wp:inline distT="0" distB="0" distL="0" distR="0">
            <wp:extent cx="5676900" cy="6149641"/>
            <wp:effectExtent l="0" t="0" r="0" b="0"/>
            <wp:docPr id="12" name="Picture" descr="Figure 12 Proportion of visits due to each diagnostic group resulting in antimicrobial prescription and incidence of associated antimicrobial prescriptions"/>
            <wp:cNvGraphicFramePr/>
            <a:graphic xmlns:a="http://schemas.openxmlformats.org/drawingml/2006/main">
              <a:graphicData uri="http://schemas.openxmlformats.org/drawingml/2006/picture">
                <pic:pic xmlns:pic="http://schemas.openxmlformats.org/drawingml/2006/picture">
                  <pic:nvPicPr>
                    <pic:cNvPr id="0" name="Picture" descr="_figures/paper_3/2018-11-26-prop-incidence.png"/>
                    <pic:cNvPicPr>
                      <a:picLocks noChangeAspect="1" noChangeArrowheads="1"/>
                    </pic:cNvPicPr>
                  </pic:nvPicPr>
                  <pic:blipFill>
                    <a:blip r:embed="rId19" cstate="print"/>
                    <a:stretch>
                      <a:fillRect/>
                    </a:stretch>
                  </pic:blipFill>
                  <pic:spPr bwMode="auto">
                    <a:xfrm>
                      <a:off x="0" y="0"/>
                      <a:ext cx="5676900" cy="6149641"/>
                    </a:xfrm>
                    <a:prstGeom prst="rect">
                      <a:avLst/>
                    </a:prstGeom>
                    <a:noFill/>
                    <a:ln w="9525">
                      <a:noFill/>
                      <a:headEnd/>
                      <a:tailEnd/>
                    </a:ln>
                  </pic:spPr>
                </pic:pic>
              </a:graphicData>
            </a:graphic>
          </wp:inline>
        </w:drawing>
      </w:r>
    </w:p>
    <w:p w:rsidR="0002076D" w:rsidRDefault="00874DF7" w:rsidP="002F0901">
      <w:pPr>
        <w:pStyle w:val="ImageCaption"/>
        <w:jc w:val="left"/>
      </w:pPr>
      <w:r>
        <w:t>Figure 12 Proportion of visits due to each diagnostic group resulting in antimicrobial prescription</w:t>
      </w:r>
      <w:ins w:id="139" w:author="andrea55" w:date="2018-11-30T15:45:00Z">
        <w:r w:rsidR="00A542C7">
          <w:t>,</w:t>
        </w:r>
      </w:ins>
      <w:r>
        <w:t xml:space="preserve"> and incidence of associated antimicrobial prescriptions</w:t>
      </w:r>
    </w:p>
    <w:p w:rsidR="0002076D" w:rsidRDefault="00A542C7" w:rsidP="002F0901">
      <w:pPr>
        <w:pStyle w:val="BodyText"/>
        <w:jc w:val="left"/>
      </w:pPr>
      <w:ins w:id="140" w:author="andrea55" w:date="2018-11-30T15:49:00Z">
        <w:r>
          <w:t>D</w:t>
        </w:r>
        <w:r>
          <w:t>uring the study period</w:t>
        </w:r>
      </w:ins>
      <w:ins w:id="141" w:author="andrea55" w:date="2018-11-30T15:50:00Z">
        <w:r>
          <w:t>, a</w:t>
        </w:r>
      </w:ins>
      <w:del w:id="142" w:author="andrea55" w:date="2018-11-30T15:50:00Z">
        <w:r w:rsidR="00874DF7" w:rsidDel="00A542C7">
          <w:delText>A</w:delText>
        </w:r>
      </w:del>
      <w:r w:rsidR="00874DF7">
        <w:t xml:space="preserve"> total of 226,084 outpatient antimicrobial prescriptions were recorded among birth-cohorts 2005-2015</w:t>
      </w:r>
      <w:del w:id="143" w:author="andrea55" w:date="2018-11-30T15:49:00Z">
        <w:r w:rsidR="00874DF7" w:rsidDel="00A542C7">
          <w:delText xml:space="preserve"> during the study period</w:delText>
        </w:r>
      </w:del>
      <w:r w:rsidR="00874DF7">
        <w:t>. The crude incidence rate of outpatient antimicrobial prescriptions per 100 person-years in the VNEC and VEC was 164.6 and 150.2 respectively. The incidence rate and number of outpatient antimicrobial prescriptions by birth-cohort</w:t>
      </w:r>
      <w:del w:id="144" w:author="andrea55" w:date="2018-11-30T15:53:00Z">
        <w:r w:rsidR="00874DF7" w:rsidDel="009D745C">
          <w:delText xml:space="preserve">, </w:delText>
        </w:r>
      </w:del>
      <w:r w:rsidR="00874DF7">
        <w:t>and gender is shown in Table 23.</w:t>
      </w:r>
    </w:p>
    <w:p w:rsidR="0002076D" w:rsidRDefault="00874DF7" w:rsidP="002F0901">
      <w:pPr>
        <w:pStyle w:val="TableCaption"/>
        <w:jc w:val="left"/>
      </w:pPr>
      <w:r>
        <w:t>Table 23 Incidence rate and number of outpatient antimicrobial prescriptions by birth-cohort and gender</w:t>
      </w:r>
    </w:p>
    <w:tbl>
      <w:tblPr>
        <w:tblW w:w="0" w:type="pct"/>
        <w:tblLook w:val="07E0"/>
      </w:tblPr>
      <w:tblGrid>
        <w:gridCol w:w="1250"/>
        <w:gridCol w:w="1517"/>
        <w:gridCol w:w="1517"/>
      </w:tblGrid>
      <w:tr w:rsidR="0002076D">
        <w:tc>
          <w:tcPr>
            <w:tcW w:w="0" w:type="auto"/>
            <w:tcBorders>
              <w:bottom w:val="single" w:sz="0" w:space="0" w:color="auto"/>
            </w:tcBorders>
            <w:vAlign w:val="bottom"/>
          </w:tcPr>
          <w:p w:rsidR="0002076D" w:rsidRDefault="00874DF7" w:rsidP="002F0901">
            <w:pPr>
              <w:pStyle w:val="Compact"/>
              <w:jc w:val="left"/>
            </w:pPr>
            <w:r>
              <w:t>Birth-cohort</w:t>
            </w:r>
          </w:p>
        </w:tc>
        <w:tc>
          <w:tcPr>
            <w:tcW w:w="0" w:type="auto"/>
            <w:tcBorders>
              <w:bottom w:val="single" w:sz="0" w:space="0" w:color="auto"/>
            </w:tcBorders>
            <w:vAlign w:val="bottom"/>
          </w:tcPr>
          <w:p w:rsidR="0002076D" w:rsidRDefault="00874DF7" w:rsidP="002F0901">
            <w:pPr>
              <w:pStyle w:val="Compact"/>
              <w:jc w:val="left"/>
            </w:pPr>
            <w:r>
              <w:t>Females</w:t>
            </w:r>
          </w:p>
        </w:tc>
        <w:tc>
          <w:tcPr>
            <w:tcW w:w="0" w:type="auto"/>
            <w:tcBorders>
              <w:bottom w:val="single" w:sz="0" w:space="0" w:color="auto"/>
            </w:tcBorders>
            <w:vAlign w:val="bottom"/>
          </w:tcPr>
          <w:p w:rsidR="0002076D" w:rsidRDefault="00874DF7" w:rsidP="002F0901">
            <w:pPr>
              <w:pStyle w:val="Compact"/>
              <w:jc w:val="left"/>
            </w:pPr>
            <w:r>
              <w:t>Males</w:t>
            </w:r>
          </w:p>
        </w:tc>
      </w:tr>
      <w:tr w:rsidR="0002076D">
        <w:tc>
          <w:tcPr>
            <w:tcW w:w="0" w:type="auto"/>
          </w:tcPr>
          <w:p w:rsidR="0002076D" w:rsidRDefault="00874DF7" w:rsidP="002F0901">
            <w:pPr>
              <w:pStyle w:val="Compact"/>
              <w:jc w:val="left"/>
            </w:pPr>
            <w:r>
              <w:lastRenderedPageBreak/>
              <w:t>2005</w:t>
            </w:r>
          </w:p>
        </w:tc>
        <w:tc>
          <w:tcPr>
            <w:tcW w:w="0" w:type="auto"/>
          </w:tcPr>
          <w:p w:rsidR="0002076D" w:rsidRDefault="00874DF7" w:rsidP="002F0901">
            <w:pPr>
              <w:pStyle w:val="Compact"/>
              <w:jc w:val="left"/>
            </w:pPr>
            <w:r>
              <w:t>176.0 (11,178)</w:t>
            </w:r>
          </w:p>
        </w:tc>
        <w:tc>
          <w:tcPr>
            <w:tcW w:w="0" w:type="auto"/>
          </w:tcPr>
          <w:p w:rsidR="0002076D" w:rsidRDefault="00874DF7" w:rsidP="002F0901">
            <w:pPr>
              <w:pStyle w:val="Compact"/>
              <w:jc w:val="left"/>
            </w:pPr>
            <w:r>
              <w:t>200.0 (13,423)</w:t>
            </w:r>
          </w:p>
        </w:tc>
      </w:tr>
      <w:tr w:rsidR="0002076D">
        <w:tc>
          <w:tcPr>
            <w:tcW w:w="0" w:type="auto"/>
          </w:tcPr>
          <w:p w:rsidR="0002076D" w:rsidRDefault="00874DF7" w:rsidP="002F0901">
            <w:pPr>
              <w:pStyle w:val="Compact"/>
              <w:jc w:val="left"/>
            </w:pPr>
            <w:r>
              <w:t>2006</w:t>
            </w:r>
          </w:p>
        </w:tc>
        <w:tc>
          <w:tcPr>
            <w:tcW w:w="0" w:type="auto"/>
          </w:tcPr>
          <w:p w:rsidR="0002076D" w:rsidRDefault="00874DF7" w:rsidP="002F0901">
            <w:pPr>
              <w:pStyle w:val="Compact"/>
              <w:jc w:val="left"/>
            </w:pPr>
            <w:r>
              <w:t>167.0 (10,843)</w:t>
            </w:r>
          </w:p>
        </w:tc>
        <w:tc>
          <w:tcPr>
            <w:tcW w:w="0" w:type="auto"/>
          </w:tcPr>
          <w:p w:rsidR="0002076D" w:rsidRDefault="00874DF7" w:rsidP="002F0901">
            <w:pPr>
              <w:pStyle w:val="Compact"/>
              <w:jc w:val="left"/>
            </w:pPr>
            <w:r>
              <w:t>190.0 (13,109)</w:t>
            </w:r>
          </w:p>
        </w:tc>
      </w:tr>
      <w:tr w:rsidR="0002076D">
        <w:tc>
          <w:tcPr>
            <w:tcW w:w="0" w:type="auto"/>
          </w:tcPr>
          <w:p w:rsidR="0002076D" w:rsidRDefault="00874DF7" w:rsidP="002F0901">
            <w:pPr>
              <w:pStyle w:val="Compact"/>
              <w:jc w:val="left"/>
            </w:pPr>
            <w:r>
              <w:t>2007</w:t>
            </w:r>
          </w:p>
        </w:tc>
        <w:tc>
          <w:tcPr>
            <w:tcW w:w="0" w:type="auto"/>
          </w:tcPr>
          <w:p w:rsidR="0002076D" w:rsidRDefault="00874DF7" w:rsidP="002F0901">
            <w:pPr>
              <w:pStyle w:val="Compact"/>
              <w:jc w:val="left"/>
            </w:pPr>
            <w:r>
              <w:t>153.0 (10,140)</w:t>
            </w:r>
          </w:p>
        </w:tc>
        <w:tc>
          <w:tcPr>
            <w:tcW w:w="0" w:type="auto"/>
          </w:tcPr>
          <w:p w:rsidR="0002076D" w:rsidRDefault="00874DF7" w:rsidP="002F0901">
            <w:pPr>
              <w:pStyle w:val="Compact"/>
              <w:jc w:val="left"/>
            </w:pPr>
            <w:r>
              <w:t>174.0 (12,339)</w:t>
            </w:r>
          </w:p>
        </w:tc>
      </w:tr>
      <w:tr w:rsidR="0002076D">
        <w:tc>
          <w:tcPr>
            <w:tcW w:w="0" w:type="auto"/>
          </w:tcPr>
          <w:p w:rsidR="0002076D" w:rsidRDefault="00874DF7" w:rsidP="002F0901">
            <w:pPr>
              <w:pStyle w:val="Compact"/>
              <w:jc w:val="left"/>
            </w:pPr>
            <w:r>
              <w:t>2008</w:t>
            </w:r>
          </w:p>
        </w:tc>
        <w:tc>
          <w:tcPr>
            <w:tcW w:w="0" w:type="auto"/>
          </w:tcPr>
          <w:p w:rsidR="0002076D" w:rsidRDefault="00874DF7" w:rsidP="002F0901">
            <w:pPr>
              <w:pStyle w:val="Compact"/>
              <w:jc w:val="left"/>
            </w:pPr>
            <w:r>
              <w:t>153.0 (10,543)</w:t>
            </w:r>
          </w:p>
        </w:tc>
        <w:tc>
          <w:tcPr>
            <w:tcW w:w="0" w:type="auto"/>
          </w:tcPr>
          <w:p w:rsidR="0002076D" w:rsidRDefault="00874DF7" w:rsidP="002F0901">
            <w:pPr>
              <w:pStyle w:val="Compact"/>
              <w:jc w:val="left"/>
            </w:pPr>
            <w:r>
              <w:t>171.0 (12,492)</w:t>
            </w:r>
          </w:p>
        </w:tc>
      </w:tr>
      <w:tr w:rsidR="0002076D">
        <w:tc>
          <w:tcPr>
            <w:tcW w:w="0" w:type="auto"/>
          </w:tcPr>
          <w:p w:rsidR="0002076D" w:rsidRDefault="00874DF7" w:rsidP="002F0901">
            <w:pPr>
              <w:pStyle w:val="Compact"/>
              <w:jc w:val="left"/>
            </w:pPr>
            <w:r>
              <w:t>2009</w:t>
            </w:r>
          </w:p>
        </w:tc>
        <w:tc>
          <w:tcPr>
            <w:tcW w:w="0" w:type="auto"/>
          </w:tcPr>
          <w:p w:rsidR="0002076D" w:rsidRDefault="00874DF7" w:rsidP="002F0901">
            <w:pPr>
              <w:pStyle w:val="Compact"/>
              <w:jc w:val="left"/>
            </w:pPr>
            <w:r>
              <w:t>151.0 (10,699)</w:t>
            </w:r>
          </w:p>
        </w:tc>
        <w:tc>
          <w:tcPr>
            <w:tcW w:w="0" w:type="auto"/>
          </w:tcPr>
          <w:p w:rsidR="0002076D" w:rsidRDefault="00874DF7" w:rsidP="002F0901">
            <w:pPr>
              <w:pStyle w:val="Compact"/>
              <w:jc w:val="left"/>
            </w:pPr>
            <w:r>
              <w:t>169.0 (12,775)</w:t>
            </w:r>
          </w:p>
        </w:tc>
      </w:tr>
      <w:tr w:rsidR="0002076D">
        <w:tc>
          <w:tcPr>
            <w:tcW w:w="0" w:type="auto"/>
          </w:tcPr>
          <w:p w:rsidR="0002076D" w:rsidRDefault="00874DF7" w:rsidP="002F0901">
            <w:pPr>
              <w:pStyle w:val="Compact"/>
              <w:jc w:val="left"/>
            </w:pPr>
            <w:r>
              <w:t>2010</w:t>
            </w:r>
          </w:p>
        </w:tc>
        <w:tc>
          <w:tcPr>
            <w:tcW w:w="0" w:type="auto"/>
          </w:tcPr>
          <w:p w:rsidR="0002076D" w:rsidRDefault="00874DF7" w:rsidP="002F0901">
            <w:pPr>
              <w:pStyle w:val="Compact"/>
              <w:jc w:val="left"/>
            </w:pPr>
            <w:r>
              <w:t>150.0 (10,366)</w:t>
            </w:r>
          </w:p>
        </w:tc>
        <w:tc>
          <w:tcPr>
            <w:tcW w:w="0" w:type="auto"/>
          </w:tcPr>
          <w:p w:rsidR="0002076D" w:rsidRDefault="00874DF7" w:rsidP="002F0901">
            <w:pPr>
              <w:pStyle w:val="Compact"/>
              <w:jc w:val="left"/>
            </w:pPr>
            <w:r>
              <w:t>161.0 (11,854)</w:t>
            </w:r>
          </w:p>
        </w:tc>
      </w:tr>
      <w:tr w:rsidR="0002076D">
        <w:tc>
          <w:tcPr>
            <w:tcW w:w="0" w:type="auto"/>
          </w:tcPr>
          <w:p w:rsidR="0002076D" w:rsidRDefault="00874DF7" w:rsidP="002F0901">
            <w:pPr>
              <w:pStyle w:val="Compact"/>
              <w:jc w:val="left"/>
            </w:pPr>
            <w:r>
              <w:t>2011</w:t>
            </w:r>
          </w:p>
        </w:tc>
        <w:tc>
          <w:tcPr>
            <w:tcW w:w="0" w:type="auto"/>
          </w:tcPr>
          <w:p w:rsidR="0002076D" w:rsidRDefault="00874DF7" w:rsidP="002F0901">
            <w:pPr>
              <w:pStyle w:val="Compact"/>
              <w:jc w:val="left"/>
            </w:pPr>
            <w:r>
              <w:t>142.0 ( 9,230)</w:t>
            </w:r>
          </w:p>
        </w:tc>
        <w:tc>
          <w:tcPr>
            <w:tcW w:w="0" w:type="auto"/>
          </w:tcPr>
          <w:p w:rsidR="0002076D" w:rsidRDefault="00874DF7" w:rsidP="002F0901">
            <w:pPr>
              <w:pStyle w:val="Compact"/>
              <w:jc w:val="left"/>
            </w:pPr>
            <w:r>
              <w:t>156.0 (10,906)</w:t>
            </w:r>
          </w:p>
        </w:tc>
      </w:tr>
      <w:tr w:rsidR="0002076D">
        <w:tc>
          <w:tcPr>
            <w:tcW w:w="0" w:type="auto"/>
          </w:tcPr>
          <w:p w:rsidR="0002076D" w:rsidRDefault="00874DF7" w:rsidP="002F0901">
            <w:pPr>
              <w:pStyle w:val="Compact"/>
              <w:jc w:val="left"/>
            </w:pPr>
            <w:r>
              <w:t>2012</w:t>
            </w:r>
          </w:p>
        </w:tc>
        <w:tc>
          <w:tcPr>
            <w:tcW w:w="0" w:type="auto"/>
          </w:tcPr>
          <w:p w:rsidR="0002076D" w:rsidRDefault="00874DF7" w:rsidP="002F0901">
            <w:pPr>
              <w:pStyle w:val="Compact"/>
              <w:jc w:val="left"/>
            </w:pPr>
            <w:r>
              <w:t>142.0 ( 9,447)</w:t>
            </w:r>
          </w:p>
        </w:tc>
        <w:tc>
          <w:tcPr>
            <w:tcW w:w="0" w:type="auto"/>
          </w:tcPr>
          <w:p w:rsidR="0002076D" w:rsidRDefault="00874DF7" w:rsidP="002F0901">
            <w:pPr>
              <w:pStyle w:val="Compact"/>
              <w:jc w:val="left"/>
            </w:pPr>
            <w:r>
              <w:t>158.0 (11,058)</w:t>
            </w:r>
          </w:p>
        </w:tc>
      </w:tr>
      <w:tr w:rsidR="0002076D">
        <w:tc>
          <w:tcPr>
            <w:tcW w:w="0" w:type="auto"/>
          </w:tcPr>
          <w:p w:rsidR="0002076D" w:rsidRDefault="00874DF7" w:rsidP="002F0901">
            <w:pPr>
              <w:pStyle w:val="Compact"/>
              <w:jc w:val="left"/>
            </w:pPr>
            <w:r>
              <w:t>2013</w:t>
            </w:r>
          </w:p>
        </w:tc>
        <w:tc>
          <w:tcPr>
            <w:tcW w:w="0" w:type="auto"/>
          </w:tcPr>
          <w:p w:rsidR="0002076D" w:rsidRDefault="00874DF7" w:rsidP="002F0901">
            <w:pPr>
              <w:pStyle w:val="Compact"/>
              <w:jc w:val="left"/>
            </w:pPr>
            <w:r>
              <w:t>138.0 ( 9,015)</w:t>
            </w:r>
          </w:p>
        </w:tc>
        <w:tc>
          <w:tcPr>
            <w:tcW w:w="0" w:type="auto"/>
          </w:tcPr>
          <w:p w:rsidR="0002076D" w:rsidRDefault="00874DF7" w:rsidP="002F0901">
            <w:pPr>
              <w:pStyle w:val="Compact"/>
              <w:jc w:val="left"/>
            </w:pPr>
            <w:r>
              <w:t>158.0 (10,180)</w:t>
            </w:r>
          </w:p>
        </w:tc>
      </w:tr>
      <w:tr w:rsidR="0002076D">
        <w:tc>
          <w:tcPr>
            <w:tcW w:w="0" w:type="auto"/>
          </w:tcPr>
          <w:p w:rsidR="0002076D" w:rsidRDefault="00874DF7" w:rsidP="002F0901">
            <w:pPr>
              <w:pStyle w:val="Compact"/>
              <w:jc w:val="left"/>
            </w:pPr>
            <w:r>
              <w:t>2014</w:t>
            </w:r>
          </w:p>
        </w:tc>
        <w:tc>
          <w:tcPr>
            <w:tcW w:w="0" w:type="auto"/>
          </w:tcPr>
          <w:p w:rsidR="0002076D" w:rsidRDefault="00874DF7" w:rsidP="002F0901">
            <w:pPr>
              <w:pStyle w:val="Compact"/>
              <w:jc w:val="left"/>
            </w:pPr>
            <w:r>
              <w:t>145.0 (7,726)</w:t>
            </w:r>
          </w:p>
        </w:tc>
        <w:tc>
          <w:tcPr>
            <w:tcW w:w="0" w:type="auto"/>
          </w:tcPr>
          <w:p w:rsidR="0002076D" w:rsidRDefault="00874DF7" w:rsidP="002F0901">
            <w:pPr>
              <w:pStyle w:val="Compact"/>
              <w:jc w:val="left"/>
            </w:pPr>
            <w:r>
              <w:t>167.0 (9,234)</w:t>
            </w:r>
          </w:p>
        </w:tc>
      </w:tr>
      <w:tr w:rsidR="0002076D">
        <w:tc>
          <w:tcPr>
            <w:tcW w:w="0" w:type="auto"/>
          </w:tcPr>
          <w:p w:rsidR="0002076D" w:rsidRDefault="00874DF7" w:rsidP="002F0901">
            <w:pPr>
              <w:pStyle w:val="Compact"/>
              <w:jc w:val="left"/>
            </w:pPr>
            <w:r>
              <w:t>2015</w:t>
            </w:r>
          </w:p>
        </w:tc>
        <w:tc>
          <w:tcPr>
            <w:tcW w:w="0" w:type="auto"/>
          </w:tcPr>
          <w:p w:rsidR="0002076D" w:rsidRDefault="00874DF7" w:rsidP="002F0901">
            <w:pPr>
              <w:pStyle w:val="Compact"/>
              <w:jc w:val="left"/>
            </w:pPr>
            <w:r>
              <w:t>138.0 (4,075)</w:t>
            </w:r>
          </w:p>
        </w:tc>
        <w:tc>
          <w:tcPr>
            <w:tcW w:w="0" w:type="auto"/>
          </w:tcPr>
          <w:p w:rsidR="0002076D" w:rsidRDefault="00874DF7" w:rsidP="002F0901">
            <w:pPr>
              <w:pStyle w:val="Compact"/>
              <w:jc w:val="left"/>
            </w:pPr>
            <w:r>
              <w:t>173.0 (5,452)</w:t>
            </w:r>
          </w:p>
        </w:tc>
      </w:tr>
    </w:tbl>
    <w:p w:rsidR="0002076D" w:rsidRDefault="00874DF7" w:rsidP="002F0901">
      <w:pPr>
        <w:pStyle w:val="BodyText"/>
        <w:jc w:val="left"/>
      </w:pPr>
      <w:r>
        <w:t>The lowest incidence was observed in children zero to five months of age. The incidence increased sharply thereafter and peaked in children six to eleven and twelve to seventeen months of age, after which it decreased again. The crude IR decreased significantly in all age-groups, with incidence rate ratios ranging from 0.82-0.94. The largest and visually most consistent decrease in incidence was noted among children zero to five months of age, IRR 0.82 (95%CI 0.79-0.85)</w:t>
      </w:r>
      <w:del w:id="145" w:author="andrea55" w:date="2018-11-30T15:57:00Z">
        <w:r w:rsidDel="009D745C">
          <w:delText>,</w:delText>
        </w:r>
      </w:del>
      <w:r>
        <w:t xml:space="preserve"> </w:t>
      </w:r>
      <w:ins w:id="146" w:author="andrea55" w:date="2018-11-30T15:57:00Z">
        <w:r w:rsidR="009D745C">
          <w:t>(</w:t>
        </w:r>
      </w:ins>
      <w:r>
        <w:t>Figure 13</w:t>
      </w:r>
      <w:ins w:id="147" w:author="andrea55" w:date="2018-11-30T15:57:00Z">
        <w:r w:rsidR="009D745C">
          <w:t>).</w:t>
        </w:r>
      </w:ins>
    </w:p>
    <w:p w:rsidR="0002076D" w:rsidRDefault="00874DF7" w:rsidP="002F0901">
      <w:r>
        <w:rPr>
          <w:noProof/>
        </w:rPr>
        <w:drawing>
          <wp:inline distT="0" distB="0" distL="0" distR="0">
            <wp:extent cx="5676900" cy="3783932"/>
            <wp:effectExtent l="0" t="0" r="0" b="0"/>
            <wp:docPr id="13" name="Picture" descr="Figure 13 Incidence of outpatient antimicrobial prescriptions by age-group and birth-cohort"/>
            <wp:cNvGraphicFramePr/>
            <a:graphic xmlns:a="http://schemas.openxmlformats.org/drawingml/2006/main">
              <a:graphicData uri="http://schemas.openxmlformats.org/drawingml/2006/picture">
                <pic:pic xmlns:pic="http://schemas.openxmlformats.org/drawingml/2006/picture">
                  <pic:nvPicPr>
                    <pic:cNvPr id="0" name="Picture" descr="_figures/paper_3/2018-11-26-incidence.png"/>
                    <pic:cNvPicPr>
                      <a:picLocks noChangeAspect="1" noChangeArrowheads="1"/>
                    </pic:cNvPicPr>
                  </pic:nvPicPr>
                  <pic:blipFill>
                    <a:blip r:embed="rId20"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13 Incidence of outpatient antimicrobial prescriptions by age-group and birth-cohort</w:t>
      </w:r>
    </w:p>
    <w:p w:rsidR="0002076D" w:rsidRDefault="00874DF7" w:rsidP="002F0901">
      <w:pPr>
        <w:pStyle w:val="BodyText"/>
        <w:jc w:val="left"/>
      </w:pPr>
      <w:r>
        <w:lastRenderedPageBreak/>
        <w:t xml:space="preserve">The proportion of children in the VNEC and VEC who filled at least one antimicrobial prescription by three years of age was 88.6% and 86.8 respectively. Children in the VEC were significantly more likely than children in the VNEC </w:t>
      </w:r>
      <w:del w:id="148" w:author="andrea55" w:date="2018-11-30T15:58:00Z">
        <w:r w:rsidDel="009D745C">
          <w:delText xml:space="preserve">to have </w:delText>
        </w:r>
      </w:del>
      <w:r>
        <w:t>not</w:t>
      </w:r>
      <w:ins w:id="149" w:author="andrea55" w:date="2018-11-30T15:58:00Z">
        <w:r w:rsidR="009D745C" w:rsidRPr="009D745C">
          <w:t xml:space="preserve"> </w:t>
        </w:r>
        <w:r w:rsidR="009D745C">
          <w:t>to have</w:t>
        </w:r>
      </w:ins>
      <w:r>
        <w:t xml:space="preserve"> filled an antimicrobial prescription (incidence risk ratio 1.16, 95%CI 1.10-1.23) or </w:t>
      </w:r>
      <w:ins w:id="150" w:author="andrea55" w:date="2018-11-30T15:59:00Z">
        <w:r w:rsidR="009D745C">
          <w:t xml:space="preserve">to have </w:t>
        </w:r>
      </w:ins>
      <w:r>
        <w:t>filled only between one and four antimicrobial prescriptions (incidence risk ratio 1.08, 95%CI 1.06–1.11). The cumulative number of prescriptions by vaccine eligibility cohort in shown in Table 24.</w:t>
      </w:r>
    </w:p>
    <w:p w:rsidR="0002076D" w:rsidRDefault="00874DF7" w:rsidP="002F0901">
      <w:pPr>
        <w:pStyle w:val="TableCaption"/>
        <w:jc w:val="left"/>
      </w:pPr>
      <w:r>
        <w:t xml:space="preserve">Table 24 The proportion of children in the vaccine non-eligible cohorts (VNEC, born: 2005–2010) and vaccine eligible cohorts (VEC, born 2011–2013) </w:t>
      </w:r>
      <w:del w:id="151" w:author="andrea55" w:date="2018-11-30T18:24:00Z">
        <w:r w:rsidDel="00FB45BF">
          <w:delText>that had</w:delText>
        </w:r>
      </w:del>
      <w:ins w:id="152" w:author="andrea55" w:date="2018-11-30T18:24:00Z">
        <w:r w:rsidR="00FB45BF">
          <w:t>who</w:t>
        </w:r>
      </w:ins>
      <w:r>
        <w:t xml:space="preserve"> filled 0, 1–4, 5–9, 10–14 and ≥ 15 prescriptions </w:t>
      </w:r>
      <w:del w:id="153" w:author="andrea55" w:date="2018-11-30T18:24:00Z">
        <w:r w:rsidDel="00FB45BF">
          <w:delText xml:space="preserve">at </w:delText>
        </w:r>
      </w:del>
      <w:ins w:id="154" w:author="andrea55" w:date="2018-11-30T18:24:00Z">
        <w:r w:rsidR="00FB45BF">
          <w:t>by</w:t>
        </w:r>
        <w:r w:rsidR="00FB45BF">
          <w:t xml:space="preserve"> </w:t>
        </w:r>
      </w:ins>
      <w:r>
        <w:t>36 months of age.</w:t>
      </w:r>
    </w:p>
    <w:tbl>
      <w:tblPr>
        <w:tblW w:w="0" w:type="pct"/>
        <w:tblLook w:val="07E0"/>
      </w:tblPr>
      <w:tblGrid>
        <w:gridCol w:w="1717"/>
        <w:gridCol w:w="1139"/>
        <w:gridCol w:w="994"/>
        <w:gridCol w:w="2228"/>
      </w:tblGrid>
      <w:tr w:rsidR="0002076D">
        <w:tc>
          <w:tcPr>
            <w:tcW w:w="0" w:type="auto"/>
            <w:tcBorders>
              <w:bottom w:val="single" w:sz="0" w:space="0" w:color="auto"/>
            </w:tcBorders>
            <w:vAlign w:val="bottom"/>
          </w:tcPr>
          <w:p w:rsidR="0002076D" w:rsidRDefault="00874DF7" w:rsidP="002F0901">
            <w:pPr>
              <w:pStyle w:val="Compact"/>
              <w:jc w:val="left"/>
            </w:pPr>
            <w:r>
              <w:t>No. prescriptions</w:t>
            </w:r>
          </w:p>
        </w:tc>
        <w:tc>
          <w:tcPr>
            <w:tcW w:w="0" w:type="auto"/>
            <w:tcBorders>
              <w:bottom w:val="single" w:sz="0" w:space="0" w:color="auto"/>
            </w:tcBorders>
            <w:vAlign w:val="bottom"/>
          </w:tcPr>
          <w:p w:rsidR="0002076D" w:rsidRDefault="00874DF7" w:rsidP="002F0901">
            <w:pPr>
              <w:pStyle w:val="Compact"/>
              <w:jc w:val="left"/>
            </w:pPr>
            <w:r>
              <w:t>VNEC (%)</w:t>
            </w:r>
          </w:p>
        </w:tc>
        <w:tc>
          <w:tcPr>
            <w:tcW w:w="0" w:type="auto"/>
            <w:tcBorders>
              <w:bottom w:val="single" w:sz="0" w:space="0" w:color="auto"/>
            </w:tcBorders>
            <w:vAlign w:val="bottom"/>
          </w:tcPr>
          <w:p w:rsidR="0002076D" w:rsidRDefault="00874DF7" w:rsidP="002F0901">
            <w:pPr>
              <w:pStyle w:val="Compact"/>
              <w:jc w:val="left"/>
            </w:pPr>
            <w:r>
              <w:t>VEC (%)</w:t>
            </w:r>
          </w:p>
        </w:tc>
        <w:tc>
          <w:tcPr>
            <w:tcW w:w="0" w:type="auto"/>
            <w:tcBorders>
              <w:bottom w:val="single" w:sz="0" w:space="0" w:color="auto"/>
            </w:tcBorders>
            <w:vAlign w:val="bottom"/>
          </w:tcPr>
          <w:p w:rsidR="0002076D" w:rsidRDefault="00874DF7" w:rsidP="002F0901">
            <w:pPr>
              <w:pStyle w:val="Compact"/>
              <w:jc w:val="left"/>
            </w:pPr>
            <w:r>
              <w:t>Incidence risk (95%CI)</w:t>
            </w:r>
          </w:p>
        </w:tc>
      </w:tr>
      <w:tr w:rsidR="0002076D">
        <w:tc>
          <w:tcPr>
            <w:tcW w:w="0" w:type="auto"/>
          </w:tcPr>
          <w:p w:rsidR="0002076D" w:rsidRDefault="00874DF7" w:rsidP="002F0901">
            <w:pPr>
              <w:pStyle w:val="Compact"/>
              <w:jc w:val="left"/>
            </w:pPr>
            <w:r>
              <w:t>0</w:t>
            </w:r>
          </w:p>
        </w:tc>
        <w:tc>
          <w:tcPr>
            <w:tcW w:w="0" w:type="auto"/>
          </w:tcPr>
          <w:p w:rsidR="0002076D" w:rsidRDefault="00874DF7" w:rsidP="002F0901">
            <w:pPr>
              <w:pStyle w:val="Compact"/>
              <w:jc w:val="left"/>
            </w:pPr>
            <w:r>
              <w:t>11.4</w:t>
            </w:r>
          </w:p>
        </w:tc>
        <w:tc>
          <w:tcPr>
            <w:tcW w:w="0" w:type="auto"/>
          </w:tcPr>
          <w:p w:rsidR="0002076D" w:rsidRDefault="00874DF7" w:rsidP="002F0901">
            <w:pPr>
              <w:pStyle w:val="Compact"/>
              <w:jc w:val="left"/>
            </w:pPr>
            <w:r>
              <w:t>13.2</w:t>
            </w:r>
          </w:p>
        </w:tc>
        <w:tc>
          <w:tcPr>
            <w:tcW w:w="0" w:type="auto"/>
          </w:tcPr>
          <w:p w:rsidR="0002076D" w:rsidRDefault="00874DF7" w:rsidP="002F0901">
            <w:pPr>
              <w:pStyle w:val="Compact"/>
              <w:jc w:val="left"/>
            </w:pPr>
            <w:r>
              <w:t>1.16 (1.10-1.23)</w:t>
            </w:r>
          </w:p>
        </w:tc>
      </w:tr>
      <w:tr w:rsidR="0002076D">
        <w:tc>
          <w:tcPr>
            <w:tcW w:w="0" w:type="auto"/>
          </w:tcPr>
          <w:p w:rsidR="0002076D" w:rsidRDefault="00874DF7" w:rsidP="002F0901">
            <w:pPr>
              <w:pStyle w:val="Compact"/>
              <w:jc w:val="left"/>
            </w:pPr>
            <w:r>
              <w:t>1-4</w:t>
            </w:r>
          </w:p>
        </w:tc>
        <w:tc>
          <w:tcPr>
            <w:tcW w:w="0" w:type="auto"/>
          </w:tcPr>
          <w:p w:rsidR="0002076D" w:rsidRDefault="00874DF7" w:rsidP="002F0901">
            <w:pPr>
              <w:pStyle w:val="Compact"/>
              <w:jc w:val="left"/>
            </w:pPr>
            <w:r>
              <w:t>43.7</w:t>
            </w:r>
          </w:p>
        </w:tc>
        <w:tc>
          <w:tcPr>
            <w:tcW w:w="0" w:type="auto"/>
          </w:tcPr>
          <w:p w:rsidR="0002076D" w:rsidRDefault="00874DF7" w:rsidP="002F0901">
            <w:pPr>
              <w:pStyle w:val="Compact"/>
              <w:jc w:val="left"/>
            </w:pPr>
            <w:r>
              <w:t>47.3</w:t>
            </w:r>
          </w:p>
        </w:tc>
        <w:tc>
          <w:tcPr>
            <w:tcW w:w="0" w:type="auto"/>
          </w:tcPr>
          <w:p w:rsidR="0002076D" w:rsidRDefault="00874DF7" w:rsidP="002F0901">
            <w:pPr>
              <w:pStyle w:val="Compact"/>
              <w:jc w:val="left"/>
            </w:pPr>
            <w:r>
              <w:t>1.08 (1.06-1.11)</w:t>
            </w:r>
          </w:p>
        </w:tc>
      </w:tr>
      <w:tr w:rsidR="0002076D">
        <w:tc>
          <w:tcPr>
            <w:tcW w:w="0" w:type="auto"/>
          </w:tcPr>
          <w:p w:rsidR="0002076D" w:rsidRDefault="00874DF7" w:rsidP="002F0901">
            <w:pPr>
              <w:pStyle w:val="Compact"/>
              <w:jc w:val="left"/>
            </w:pPr>
            <w:r>
              <w:t>5-9</w:t>
            </w:r>
          </w:p>
        </w:tc>
        <w:tc>
          <w:tcPr>
            <w:tcW w:w="0" w:type="auto"/>
          </w:tcPr>
          <w:p w:rsidR="0002076D" w:rsidRDefault="00874DF7" w:rsidP="002F0901">
            <w:pPr>
              <w:pStyle w:val="Compact"/>
              <w:jc w:val="left"/>
            </w:pPr>
            <w:r>
              <w:t>31.6</w:t>
            </w:r>
          </w:p>
        </w:tc>
        <w:tc>
          <w:tcPr>
            <w:tcW w:w="0" w:type="auto"/>
          </w:tcPr>
          <w:p w:rsidR="0002076D" w:rsidRDefault="00874DF7" w:rsidP="002F0901">
            <w:pPr>
              <w:pStyle w:val="Compact"/>
              <w:jc w:val="left"/>
            </w:pPr>
            <w:r>
              <w:t>29.0</w:t>
            </w:r>
          </w:p>
        </w:tc>
        <w:tc>
          <w:tcPr>
            <w:tcW w:w="0" w:type="auto"/>
          </w:tcPr>
          <w:p w:rsidR="0002076D" w:rsidRDefault="00874DF7" w:rsidP="002F0901">
            <w:pPr>
              <w:pStyle w:val="Compact"/>
              <w:jc w:val="left"/>
            </w:pPr>
            <w:r>
              <w:t>0.918 (0.889-0.947)</w:t>
            </w:r>
          </w:p>
        </w:tc>
      </w:tr>
      <w:tr w:rsidR="0002076D">
        <w:tc>
          <w:tcPr>
            <w:tcW w:w="0" w:type="auto"/>
          </w:tcPr>
          <w:p w:rsidR="0002076D" w:rsidRDefault="00874DF7" w:rsidP="002F0901">
            <w:pPr>
              <w:pStyle w:val="Compact"/>
              <w:jc w:val="left"/>
            </w:pPr>
            <w:r>
              <w:t>10-14</w:t>
            </w:r>
          </w:p>
        </w:tc>
        <w:tc>
          <w:tcPr>
            <w:tcW w:w="0" w:type="auto"/>
          </w:tcPr>
          <w:p w:rsidR="0002076D" w:rsidRDefault="00874DF7" w:rsidP="002F0901">
            <w:pPr>
              <w:pStyle w:val="Compact"/>
              <w:jc w:val="left"/>
            </w:pPr>
            <w:r>
              <w:t>9.79</w:t>
            </w:r>
          </w:p>
        </w:tc>
        <w:tc>
          <w:tcPr>
            <w:tcW w:w="0" w:type="auto"/>
          </w:tcPr>
          <w:p w:rsidR="0002076D" w:rsidRDefault="00874DF7" w:rsidP="002F0901">
            <w:pPr>
              <w:pStyle w:val="Compact"/>
              <w:jc w:val="left"/>
            </w:pPr>
            <w:r>
              <w:t>7.52</w:t>
            </w:r>
          </w:p>
        </w:tc>
        <w:tc>
          <w:tcPr>
            <w:tcW w:w="0" w:type="auto"/>
          </w:tcPr>
          <w:p w:rsidR="0002076D" w:rsidRDefault="00874DF7" w:rsidP="002F0901">
            <w:pPr>
              <w:pStyle w:val="Compact"/>
              <w:jc w:val="left"/>
            </w:pPr>
            <w:r>
              <w:t>0.768 (0.716-0.823)</w:t>
            </w:r>
          </w:p>
        </w:tc>
      </w:tr>
      <w:tr w:rsidR="0002076D">
        <w:tc>
          <w:tcPr>
            <w:tcW w:w="0" w:type="auto"/>
          </w:tcPr>
          <w:p w:rsidR="0002076D" w:rsidRDefault="00874DF7" w:rsidP="002F0901">
            <w:pPr>
              <w:pStyle w:val="Compact"/>
              <w:jc w:val="left"/>
            </w:pPr>
            <w:r>
              <w:t>≥15</w:t>
            </w:r>
          </w:p>
        </w:tc>
        <w:tc>
          <w:tcPr>
            <w:tcW w:w="0" w:type="auto"/>
          </w:tcPr>
          <w:p w:rsidR="0002076D" w:rsidRDefault="00874DF7" w:rsidP="002F0901">
            <w:pPr>
              <w:pStyle w:val="Compact"/>
              <w:jc w:val="left"/>
            </w:pPr>
            <w:r>
              <w:t>3.51</w:t>
            </w:r>
          </w:p>
        </w:tc>
        <w:tc>
          <w:tcPr>
            <w:tcW w:w="0" w:type="auto"/>
          </w:tcPr>
          <w:p w:rsidR="0002076D" w:rsidRDefault="00874DF7" w:rsidP="002F0901">
            <w:pPr>
              <w:pStyle w:val="Compact"/>
              <w:jc w:val="left"/>
            </w:pPr>
            <w:r>
              <w:t>2.91</w:t>
            </w:r>
          </w:p>
        </w:tc>
        <w:tc>
          <w:tcPr>
            <w:tcW w:w="0" w:type="auto"/>
          </w:tcPr>
          <w:p w:rsidR="0002076D" w:rsidRDefault="00874DF7" w:rsidP="002F0901">
            <w:pPr>
              <w:pStyle w:val="Compact"/>
              <w:jc w:val="left"/>
            </w:pPr>
            <w:r>
              <w:t>0.831 (0.74-0.934)</w:t>
            </w:r>
          </w:p>
        </w:tc>
      </w:tr>
    </w:tbl>
    <w:p w:rsidR="0002076D" w:rsidRDefault="00874DF7" w:rsidP="002F0901">
      <w:pPr>
        <w:pStyle w:val="BodyText"/>
        <w:jc w:val="left"/>
      </w:pPr>
      <w:r>
        <w:t xml:space="preserve">Discrimination indices for the Andersen-Gill multiple event model were adequate, Nagelkerke’s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0.212 and Somer’s </w:t>
      </w:r>
      <m:oMath>
        <m:sSub>
          <m:sSubPr>
            <m:ctrlPr>
              <w:rPr>
                <w:rFonts w:ascii="Cambria Math" w:hAnsi="Cambria Math"/>
              </w:rPr>
            </m:ctrlPr>
          </m:sSubPr>
          <m:e>
            <m:r>
              <w:rPr>
                <w:rFonts w:ascii="Cambria Math" w:hAnsi="Cambria Math"/>
              </w:rPr>
              <m:t>D</m:t>
            </m:r>
          </m:e>
          <m:sub>
            <m:r>
              <w:rPr>
                <w:rFonts w:ascii="Cambria Math" w:hAnsi="Cambria Math"/>
              </w:rPr>
              <m:t>xy</m:t>
            </m:r>
          </m:sub>
        </m:sSub>
      </m:oMath>
      <w:r>
        <w:t xml:space="preserve"> = 0.295. A diagnostic plot of Schoenfeld residuals was used to visually assess the proportional hazard assumption for each covariate</w:t>
      </w:r>
      <w:ins w:id="155" w:author="andrea55" w:date="2018-11-30T18:25:00Z">
        <w:r w:rsidR="00FB45BF">
          <w:t xml:space="preserve"> - </w:t>
        </w:r>
      </w:ins>
      <w:del w:id="156" w:author="andrea55" w:date="2018-11-30T18:25:00Z">
        <w:r w:rsidDel="00FB45BF">
          <w:delText xml:space="preserve"> and </w:delText>
        </w:r>
      </w:del>
      <w:r>
        <w:t xml:space="preserve">no systematic deviations were detected. The model was used to estimate the hazard ratio of outpatient antimicrobial prescriptions between each of the study’s birth-cohorts and the last vaccine non-eligible cohort, 2010. Visually, there seemed to be a decreasing trend in hazard among the vaccine non-eligible birth-cohorts (Figure 14). The hazard did not change significantly between the last vaccine non-eligible birth-cohort and the preceeding two cohorts, but </w:t>
      </w:r>
      <w:ins w:id="157" w:author="andrea55" w:date="2018-11-30T18:26:00Z">
        <w:r w:rsidR="00FB45BF">
          <w:t xml:space="preserve">did </w:t>
        </w:r>
      </w:ins>
      <w:r>
        <w:t>decrease</w:t>
      </w:r>
      <w:del w:id="158" w:author="andrea55" w:date="2018-11-30T18:26:00Z">
        <w:r w:rsidDel="00FB45BF">
          <w:delText>d</w:delText>
        </w:r>
      </w:del>
      <w:r>
        <w:t xml:space="preserve"> significantly thereafter, with each vaccine eligible cohort having a significantly lower hazard of outpatient antimicrobial prescription. The estimated impact of PHiD-CV10 on outpatient antimicrobial prescriptions among children under three years of age was 8% (95%CI 4%-12%).</w:t>
      </w:r>
    </w:p>
    <w:p w:rsidR="0002076D" w:rsidRDefault="00874DF7" w:rsidP="002F0901">
      <w:r>
        <w:rPr>
          <w:noProof/>
        </w:rPr>
        <w:lastRenderedPageBreak/>
        <w:drawing>
          <wp:inline distT="0" distB="0" distL="0" distR="0">
            <wp:extent cx="5676900" cy="3783932"/>
            <wp:effectExtent l="0" t="0" r="0" b="0"/>
            <wp:docPr id="14" name="Picture" descr="Figure 14 Estimated hazard ratio between each of the study’s birth-cohorts and the last vaccine non-eligible birth-cohort"/>
            <wp:cNvGraphicFramePr/>
            <a:graphic xmlns:a="http://schemas.openxmlformats.org/drawingml/2006/main">
              <a:graphicData uri="http://schemas.openxmlformats.org/drawingml/2006/picture">
                <pic:pic xmlns:pic="http://schemas.openxmlformats.org/drawingml/2006/picture">
                  <pic:nvPicPr>
                    <pic:cNvPr id="0" name="Picture" descr="_figures/paper_3/2018-11-26-hazardratio.png"/>
                    <pic:cNvPicPr>
                      <a:picLocks noChangeAspect="1" noChangeArrowheads="1"/>
                    </pic:cNvPicPr>
                  </pic:nvPicPr>
                  <pic:blipFill>
                    <a:blip r:embed="rId21"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14 Estimated hazard ratio between each of the study’s birth-cohorts and the last vaccine non-eligible birth-cohort</w:t>
      </w:r>
    </w:p>
    <w:p w:rsidR="0002076D" w:rsidRDefault="00874DF7" w:rsidP="002F0901">
      <w:pPr>
        <w:pStyle w:val="BodyText"/>
        <w:jc w:val="left"/>
      </w:pPr>
      <w:r>
        <w:t xml:space="preserve">When the hazard ratio of outpatient antimicrobial prescriptions between the VEC and VNEC was stratified by the number of previous prescriptions, the vaccine impact was </w:t>
      </w:r>
      <w:del w:id="159" w:author="andrea55" w:date="2018-11-30T18:26:00Z">
        <w:r w:rsidDel="00FB45BF">
          <w:delText xml:space="preserve">descernable </w:delText>
        </w:r>
      </w:del>
      <w:ins w:id="160" w:author="andrea55" w:date="2018-11-30T18:26:00Z">
        <w:r w:rsidR="00FB45BF">
          <w:t>d</w:t>
        </w:r>
        <w:r w:rsidR="00FB45BF">
          <w:t>i</w:t>
        </w:r>
        <w:r w:rsidR="00FB45BF">
          <w:t xml:space="preserve">scernable </w:t>
        </w:r>
      </w:ins>
      <w:r>
        <w:t xml:space="preserve">for children who had </w:t>
      </w:r>
      <w:ins w:id="161" w:author="andrea55" w:date="2018-11-30T18:27:00Z">
        <w:r w:rsidR="00FB45BF">
          <w:t xml:space="preserve">had </w:t>
        </w:r>
      </w:ins>
      <w:r>
        <w:t>up to three prior antimicrobial prescriptions</w:t>
      </w:r>
      <w:ins w:id="162" w:author="andrea55" w:date="2018-11-30T18:27:00Z">
        <w:r w:rsidR="00FB45BF">
          <w:t>.</w:t>
        </w:r>
      </w:ins>
      <w:r>
        <w:t xml:space="preserve">, </w:t>
      </w:r>
      <w:ins w:id="163" w:author="andrea55" w:date="2018-11-30T18:27:00Z">
        <w:r w:rsidR="00FB45BF">
          <w:t xml:space="preserve">After more than three prior prescriptions, </w:t>
        </w:r>
      </w:ins>
      <w:del w:id="164" w:author="andrea55" w:date="2018-11-30T18:27:00Z">
        <w:r w:rsidDel="00FB45BF">
          <w:delText xml:space="preserve">after which </w:delText>
        </w:r>
      </w:del>
      <w:r>
        <w:t>no effect was found (Figure 15).</w:t>
      </w:r>
    </w:p>
    <w:p w:rsidR="0002076D" w:rsidRDefault="00874DF7" w:rsidP="002F0901">
      <w:r>
        <w:rPr>
          <w:noProof/>
        </w:rPr>
        <w:lastRenderedPageBreak/>
        <w:drawing>
          <wp:inline distT="0" distB="0" distL="0" distR="0">
            <wp:extent cx="5676900" cy="3783932"/>
            <wp:effectExtent l="0" t="0" r="0" b="0"/>
            <wp:docPr id="15" name="Picture" descr="Figure 15 Estimated hazard ratio of AOM between VEC and VNEC stratified by the number of previous visits"/>
            <wp:cNvGraphicFramePr/>
            <a:graphic xmlns:a="http://schemas.openxmlformats.org/drawingml/2006/main">
              <a:graphicData uri="http://schemas.openxmlformats.org/drawingml/2006/picture">
                <pic:pic xmlns:pic="http://schemas.openxmlformats.org/drawingml/2006/picture">
                  <pic:nvPicPr>
                    <pic:cNvPr id="0" name="Picture" descr="_figures/paper_3/2018-11-26-hr-previous.png"/>
                    <pic:cNvPicPr>
                      <a:picLocks noChangeAspect="1" noChangeArrowheads="1"/>
                    </pic:cNvPicPr>
                  </pic:nvPicPr>
                  <pic:blipFill>
                    <a:blip r:embed="rId22"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15 Estimated hazard ratio of AOM between VEC and VNEC</w:t>
      </w:r>
      <w:ins w:id="165" w:author="andrea55" w:date="2018-11-30T18:28:00Z">
        <w:r w:rsidR="00FB45BF">
          <w:t>,</w:t>
        </w:r>
      </w:ins>
      <w:r>
        <w:t xml:space="preserve"> stratified by the number of previous visits</w:t>
      </w:r>
    </w:p>
    <w:p w:rsidR="0002076D" w:rsidRDefault="00874DF7" w:rsidP="002F0901">
      <w:pPr>
        <w:pStyle w:val="BodyText"/>
        <w:jc w:val="left"/>
      </w:pPr>
      <w:r>
        <w:t>The mean number of outpatient antimicrobial prescriptions as a function of age was caclulated using the generalized Nelson-Aalen estimate on the underlying Andersen-Gill model. By their fourth birthday, the average male child in the VNEC had filled 6.48 antimicrobial prescriptions and the average female had filled 6.07. The average male and female in the VEC had filled 5.84 and 5.46 prescriptions respectively. The mean number of antimicrobial prescriptions by age and gender is shown in Figure 16.</w:t>
      </w:r>
    </w:p>
    <w:p w:rsidR="0002076D" w:rsidRDefault="00874DF7" w:rsidP="002F0901">
      <w:r>
        <w:rPr>
          <w:noProof/>
        </w:rPr>
        <w:lastRenderedPageBreak/>
        <w:drawing>
          <wp:inline distT="0" distB="0" distL="0" distR="0">
            <wp:extent cx="5676900" cy="3783932"/>
            <wp:effectExtent l="0" t="0" r="0" b="0"/>
            <wp:docPr id="16" name="Picture" descr="Figure 16 Mean number of AOM episodes by age in the vaccine eligible and vaccine non-eligible cohorts"/>
            <wp:cNvGraphicFramePr/>
            <a:graphic xmlns:a="http://schemas.openxmlformats.org/drawingml/2006/main">
              <a:graphicData uri="http://schemas.openxmlformats.org/drawingml/2006/picture">
                <pic:pic xmlns:pic="http://schemas.openxmlformats.org/drawingml/2006/picture">
                  <pic:nvPicPr>
                    <pic:cNvPr id="0" name="Picture" descr="_figures/paper_3/2018-11-26-nelsonaalen.png"/>
                    <pic:cNvPicPr>
                      <a:picLocks noChangeAspect="1" noChangeArrowheads="1"/>
                    </pic:cNvPicPr>
                  </pic:nvPicPr>
                  <pic:blipFill>
                    <a:blip r:embed="rId23"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16 Mean number of AOM episodes by age in the vaccine eligible and vaccine non-eligible cohorts</w:t>
      </w:r>
    </w:p>
    <w:p w:rsidR="0002076D" w:rsidRDefault="00874DF7" w:rsidP="002F0901">
      <w:pPr>
        <w:pStyle w:val="Heading2"/>
      </w:pPr>
      <w:bookmarkStart w:id="166" w:name="paper4results"/>
      <w:bookmarkStart w:id="167" w:name="_Toc531258436"/>
      <w:bookmarkEnd w:id="166"/>
      <w:r>
        <w:t>Impact on tympanostomy tube procedures (Paper IV)</w:t>
      </w:r>
      <w:bookmarkEnd w:id="167"/>
    </w:p>
    <w:p w:rsidR="0002076D" w:rsidRDefault="00874DF7" w:rsidP="002F0901">
      <w:pPr>
        <w:pStyle w:val="FirstParagraph"/>
        <w:jc w:val="left"/>
      </w:pPr>
      <w:r>
        <w:t xml:space="preserve">Demographic data regarding the study birth-cohorts </w:t>
      </w:r>
      <w:del w:id="168" w:author="andrea55" w:date="2018-11-30T18:28:00Z">
        <w:r w:rsidDel="00FB45BF">
          <w:delText xml:space="preserve">are </w:delText>
        </w:r>
      </w:del>
      <w:ins w:id="169" w:author="andrea55" w:date="2018-11-30T18:28:00Z">
        <w:r w:rsidR="00FB45BF">
          <w:t>is</w:t>
        </w:r>
        <w:r w:rsidR="00FB45BF">
          <w:t xml:space="preserve"> </w:t>
        </w:r>
      </w:ins>
      <w:r>
        <w:t>summarized in Chapter 5.1. In total</w:t>
      </w:r>
      <w:ins w:id="170" w:author="andrea55" w:date="2018-11-30T18:29:00Z">
        <w:r w:rsidR="00FB45BF">
          <w:t>,</w:t>
        </w:r>
      </w:ins>
      <w:r>
        <w:t xml:space="preserve"> during the study period, 14,351 children underwent 20,373 tympanostomy tube placements, 57% of whom were male. The median age of children undergoing their first tympanostomy procedure was 17 months (IQR 13-24). In the subset of children who underwent a tympanostomy tube placement during the study period, 10,248 (71%) </w:t>
      </w:r>
      <w:del w:id="171" w:author="andrea55" w:date="2018-11-30T18:29:00Z">
        <w:r w:rsidDel="00FB45BF">
          <w:delText xml:space="preserve">only </w:delText>
        </w:r>
      </w:del>
      <w:r>
        <w:t xml:space="preserve">underwent </w:t>
      </w:r>
      <w:ins w:id="172" w:author="andrea55" w:date="2018-11-30T18:29:00Z">
        <w:r w:rsidR="00FB45BF">
          <w:t xml:space="preserve">only </w:t>
        </w:r>
      </w:ins>
      <w:r>
        <w:t xml:space="preserve">one procedure, 2,902 (20%) underwent two, and 1201 (8%) underwent three or more. Almost all (98%) of the procedures were performed in private outpatient clinics. The number of otolaryngologists </w:t>
      </w:r>
      <w:del w:id="173" w:author="andrea55" w:date="2018-11-30T18:30:00Z">
        <w:r w:rsidDel="00FB45BF">
          <w:delText xml:space="preserve">doing </w:delText>
        </w:r>
      </w:del>
      <w:ins w:id="174" w:author="andrea55" w:date="2018-11-30T18:30:00Z">
        <w:r w:rsidR="00FB45BF">
          <w:t>performing</w:t>
        </w:r>
        <w:r w:rsidR="00FB45BF">
          <w:t xml:space="preserve"> </w:t>
        </w:r>
      </w:ins>
      <w:r>
        <w:t>outpatient tympanostomy tube placements increased from 15 in 2005 to 23 in 2016. Each surgeon performed a median of 123 (IQR: 56.5-196) procedures each year. The study’s population is summarized in Table 25.</w:t>
      </w:r>
    </w:p>
    <w:p w:rsidR="0002076D" w:rsidRDefault="00874DF7" w:rsidP="002F0901">
      <w:pPr>
        <w:pStyle w:val="TableCaption"/>
        <w:jc w:val="left"/>
      </w:pPr>
      <w:r>
        <w:t>Table 25 Demographic information regarding the study’s birth-cohorts</w:t>
      </w:r>
    </w:p>
    <w:tbl>
      <w:tblPr>
        <w:tblW w:w="0" w:type="pct"/>
        <w:tblLook w:val="07E0"/>
      </w:tblPr>
      <w:tblGrid>
        <w:gridCol w:w="1178"/>
        <w:gridCol w:w="1760"/>
        <w:gridCol w:w="1333"/>
        <w:gridCol w:w="2956"/>
        <w:gridCol w:w="1941"/>
      </w:tblGrid>
      <w:tr w:rsidR="0002076D">
        <w:tc>
          <w:tcPr>
            <w:tcW w:w="0" w:type="auto"/>
            <w:tcBorders>
              <w:bottom w:val="single" w:sz="0" w:space="0" w:color="auto"/>
            </w:tcBorders>
            <w:vAlign w:val="bottom"/>
          </w:tcPr>
          <w:p w:rsidR="0002076D" w:rsidRDefault="00874DF7" w:rsidP="002F0901">
            <w:pPr>
              <w:pStyle w:val="Compact"/>
              <w:jc w:val="left"/>
            </w:pPr>
            <w:r>
              <w:t>Birth-cohort</w:t>
            </w:r>
          </w:p>
        </w:tc>
        <w:tc>
          <w:tcPr>
            <w:tcW w:w="0" w:type="auto"/>
            <w:tcBorders>
              <w:bottom w:val="single" w:sz="0" w:space="0" w:color="auto"/>
            </w:tcBorders>
            <w:vAlign w:val="bottom"/>
          </w:tcPr>
          <w:p w:rsidR="0002076D" w:rsidRDefault="00874DF7" w:rsidP="002F0901">
            <w:pPr>
              <w:pStyle w:val="Compact"/>
              <w:jc w:val="left"/>
            </w:pPr>
            <w:r>
              <w:t>Number of children</w:t>
            </w:r>
          </w:p>
        </w:tc>
        <w:tc>
          <w:tcPr>
            <w:tcW w:w="0" w:type="auto"/>
            <w:tcBorders>
              <w:bottom w:val="single" w:sz="0" w:space="0" w:color="auto"/>
            </w:tcBorders>
            <w:vAlign w:val="bottom"/>
          </w:tcPr>
          <w:p w:rsidR="0002076D" w:rsidRDefault="00874DF7" w:rsidP="002F0901">
            <w:pPr>
              <w:pStyle w:val="Compact"/>
              <w:jc w:val="left"/>
            </w:pPr>
            <w:r>
              <w:t>Person-years</w:t>
            </w:r>
          </w:p>
        </w:tc>
        <w:tc>
          <w:tcPr>
            <w:tcW w:w="0" w:type="auto"/>
            <w:tcBorders>
              <w:bottom w:val="single" w:sz="0" w:space="0" w:color="auto"/>
            </w:tcBorders>
            <w:vAlign w:val="bottom"/>
          </w:tcPr>
          <w:p w:rsidR="0002076D" w:rsidRDefault="00874DF7" w:rsidP="002F0901">
            <w:pPr>
              <w:pStyle w:val="Compact"/>
              <w:jc w:val="left"/>
            </w:pPr>
            <w:r>
              <w:t>Number of procedures (n children)</w:t>
            </w:r>
          </w:p>
        </w:tc>
        <w:tc>
          <w:tcPr>
            <w:tcW w:w="0" w:type="auto"/>
            <w:tcBorders>
              <w:bottom w:val="single" w:sz="0" w:space="0" w:color="auto"/>
            </w:tcBorders>
            <w:vAlign w:val="bottom"/>
          </w:tcPr>
          <w:p w:rsidR="0002076D" w:rsidRDefault="00874DF7" w:rsidP="002F0901">
            <w:pPr>
              <w:pStyle w:val="Compact"/>
              <w:jc w:val="left"/>
            </w:pPr>
            <w:r>
              <w:t>Median age (months)</w:t>
            </w:r>
          </w:p>
        </w:tc>
      </w:tr>
      <w:tr w:rsidR="0002076D">
        <w:tc>
          <w:tcPr>
            <w:tcW w:w="0" w:type="auto"/>
          </w:tcPr>
          <w:p w:rsidR="0002076D" w:rsidRDefault="00874DF7" w:rsidP="002F0901">
            <w:pPr>
              <w:pStyle w:val="Compact"/>
              <w:jc w:val="left"/>
            </w:pPr>
            <w:r>
              <w:t>2005</w:t>
            </w:r>
          </w:p>
        </w:tc>
        <w:tc>
          <w:tcPr>
            <w:tcW w:w="0" w:type="auto"/>
          </w:tcPr>
          <w:p w:rsidR="0002076D" w:rsidRDefault="00874DF7" w:rsidP="002F0901">
            <w:pPr>
              <w:pStyle w:val="Compact"/>
              <w:jc w:val="left"/>
            </w:pPr>
            <w:r>
              <w:t>4,541</w:t>
            </w:r>
          </w:p>
        </w:tc>
        <w:tc>
          <w:tcPr>
            <w:tcW w:w="0" w:type="auto"/>
          </w:tcPr>
          <w:p w:rsidR="0002076D" w:rsidRDefault="00874DF7" w:rsidP="002F0901">
            <w:pPr>
              <w:pStyle w:val="Compact"/>
              <w:jc w:val="left"/>
            </w:pPr>
            <w:r>
              <w:t>21,409</w:t>
            </w:r>
          </w:p>
        </w:tc>
        <w:tc>
          <w:tcPr>
            <w:tcW w:w="0" w:type="auto"/>
          </w:tcPr>
          <w:p w:rsidR="0002076D" w:rsidRDefault="00874DF7" w:rsidP="002F0901">
            <w:pPr>
              <w:pStyle w:val="Compact"/>
              <w:jc w:val="left"/>
            </w:pPr>
            <w:r>
              <w:t>1,946 (1,280)</w:t>
            </w:r>
          </w:p>
        </w:tc>
        <w:tc>
          <w:tcPr>
            <w:tcW w:w="0" w:type="auto"/>
          </w:tcPr>
          <w:p w:rsidR="0002076D" w:rsidRDefault="00874DF7" w:rsidP="002F0901">
            <w:pPr>
              <w:pStyle w:val="Compact"/>
              <w:jc w:val="left"/>
            </w:pPr>
            <w:r>
              <w:t>17 (12-25)</w:t>
            </w:r>
          </w:p>
        </w:tc>
      </w:tr>
      <w:tr w:rsidR="0002076D">
        <w:tc>
          <w:tcPr>
            <w:tcW w:w="0" w:type="auto"/>
          </w:tcPr>
          <w:p w:rsidR="0002076D" w:rsidRDefault="00874DF7" w:rsidP="002F0901">
            <w:pPr>
              <w:pStyle w:val="Compact"/>
              <w:jc w:val="left"/>
            </w:pPr>
            <w:r>
              <w:t>2006</w:t>
            </w:r>
          </w:p>
        </w:tc>
        <w:tc>
          <w:tcPr>
            <w:tcW w:w="0" w:type="auto"/>
          </w:tcPr>
          <w:p w:rsidR="0002076D" w:rsidRDefault="00874DF7" w:rsidP="002F0901">
            <w:pPr>
              <w:pStyle w:val="Compact"/>
              <w:jc w:val="left"/>
            </w:pPr>
            <w:r>
              <w:t>4,665</w:t>
            </w:r>
          </w:p>
        </w:tc>
        <w:tc>
          <w:tcPr>
            <w:tcW w:w="0" w:type="auto"/>
          </w:tcPr>
          <w:p w:rsidR="0002076D" w:rsidRDefault="00874DF7" w:rsidP="002F0901">
            <w:pPr>
              <w:pStyle w:val="Compact"/>
              <w:jc w:val="left"/>
            </w:pPr>
            <w:r>
              <w:t>21,988</w:t>
            </w:r>
          </w:p>
        </w:tc>
        <w:tc>
          <w:tcPr>
            <w:tcW w:w="0" w:type="auto"/>
          </w:tcPr>
          <w:p w:rsidR="0002076D" w:rsidRDefault="00874DF7" w:rsidP="002F0901">
            <w:pPr>
              <w:pStyle w:val="Compact"/>
              <w:jc w:val="left"/>
            </w:pPr>
            <w:r>
              <w:t>1,931 (1,303)</w:t>
            </w:r>
          </w:p>
        </w:tc>
        <w:tc>
          <w:tcPr>
            <w:tcW w:w="0" w:type="auto"/>
          </w:tcPr>
          <w:p w:rsidR="0002076D" w:rsidRDefault="00874DF7" w:rsidP="002F0901">
            <w:pPr>
              <w:pStyle w:val="Compact"/>
              <w:jc w:val="left"/>
            </w:pPr>
            <w:r>
              <w:t>18 (13-27)</w:t>
            </w:r>
          </w:p>
        </w:tc>
      </w:tr>
      <w:tr w:rsidR="0002076D">
        <w:tc>
          <w:tcPr>
            <w:tcW w:w="0" w:type="auto"/>
          </w:tcPr>
          <w:p w:rsidR="0002076D" w:rsidRDefault="00874DF7" w:rsidP="002F0901">
            <w:pPr>
              <w:pStyle w:val="Compact"/>
              <w:jc w:val="left"/>
            </w:pPr>
            <w:r>
              <w:t>2007</w:t>
            </w:r>
          </w:p>
        </w:tc>
        <w:tc>
          <w:tcPr>
            <w:tcW w:w="0" w:type="auto"/>
          </w:tcPr>
          <w:p w:rsidR="0002076D" w:rsidRDefault="00874DF7" w:rsidP="002F0901">
            <w:pPr>
              <w:pStyle w:val="Compact"/>
              <w:jc w:val="left"/>
            </w:pPr>
            <w:r>
              <w:t>4,770</w:t>
            </w:r>
          </w:p>
        </w:tc>
        <w:tc>
          <w:tcPr>
            <w:tcW w:w="0" w:type="auto"/>
          </w:tcPr>
          <w:p w:rsidR="0002076D" w:rsidRDefault="00874DF7" w:rsidP="002F0901">
            <w:pPr>
              <w:pStyle w:val="Compact"/>
              <w:jc w:val="left"/>
            </w:pPr>
            <w:r>
              <w:t>22,500</w:t>
            </w:r>
          </w:p>
        </w:tc>
        <w:tc>
          <w:tcPr>
            <w:tcW w:w="0" w:type="auto"/>
          </w:tcPr>
          <w:p w:rsidR="0002076D" w:rsidRDefault="00874DF7" w:rsidP="002F0901">
            <w:pPr>
              <w:pStyle w:val="Compact"/>
              <w:jc w:val="left"/>
            </w:pPr>
            <w:r>
              <w:t>1,974 (1,335)</w:t>
            </w:r>
          </w:p>
        </w:tc>
        <w:tc>
          <w:tcPr>
            <w:tcW w:w="0" w:type="auto"/>
          </w:tcPr>
          <w:p w:rsidR="0002076D" w:rsidRDefault="00874DF7" w:rsidP="002F0901">
            <w:pPr>
              <w:pStyle w:val="Compact"/>
              <w:jc w:val="left"/>
            </w:pPr>
            <w:r>
              <w:t>18 (13-27)</w:t>
            </w:r>
          </w:p>
        </w:tc>
      </w:tr>
      <w:tr w:rsidR="0002076D">
        <w:tc>
          <w:tcPr>
            <w:tcW w:w="0" w:type="auto"/>
          </w:tcPr>
          <w:p w:rsidR="0002076D" w:rsidRDefault="00874DF7" w:rsidP="002F0901">
            <w:pPr>
              <w:pStyle w:val="Compact"/>
              <w:jc w:val="left"/>
            </w:pPr>
            <w:r>
              <w:t>2008</w:t>
            </w:r>
          </w:p>
        </w:tc>
        <w:tc>
          <w:tcPr>
            <w:tcW w:w="0" w:type="auto"/>
          </w:tcPr>
          <w:p w:rsidR="0002076D" w:rsidRDefault="00874DF7" w:rsidP="002F0901">
            <w:pPr>
              <w:pStyle w:val="Compact"/>
              <w:jc w:val="left"/>
            </w:pPr>
            <w:r>
              <w:t>4,949</w:t>
            </w:r>
          </w:p>
        </w:tc>
        <w:tc>
          <w:tcPr>
            <w:tcW w:w="0" w:type="auto"/>
          </w:tcPr>
          <w:p w:rsidR="0002076D" w:rsidRDefault="00874DF7" w:rsidP="002F0901">
            <w:pPr>
              <w:pStyle w:val="Compact"/>
              <w:jc w:val="left"/>
            </w:pPr>
            <w:r>
              <w:t>23,313</w:t>
            </w:r>
          </w:p>
        </w:tc>
        <w:tc>
          <w:tcPr>
            <w:tcW w:w="0" w:type="auto"/>
          </w:tcPr>
          <w:p w:rsidR="0002076D" w:rsidRDefault="00874DF7" w:rsidP="002F0901">
            <w:pPr>
              <w:pStyle w:val="Compact"/>
              <w:jc w:val="left"/>
            </w:pPr>
            <w:r>
              <w:t>2,140 (1,428)</w:t>
            </w:r>
          </w:p>
        </w:tc>
        <w:tc>
          <w:tcPr>
            <w:tcW w:w="0" w:type="auto"/>
          </w:tcPr>
          <w:p w:rsidR="0002076D" w:rsidRDefault="00874DF7" w:rsidP="002F0901">
            <w:pPr>
              <w:pStyle w:val="Compact"/>
              <w:jc w:val="left"/>
            </w:pPr>
            <w:r>
              <w:t>18 (13-26)</w:t>
            </w:r>
          </w:p>
        </w:tc>
      </w:tr>
      <w:tr w:rsidR="0002076D">
        <w:tc>
          <w:tcPr>
            <w:tcW w:w="0" w:type="auto"/>
          </w:tcPr>
          <w:p w:rsidR="0002076D" w:rsidRDefault="00874DF7" w:rsidP="002F0901">
            <w:pPr>
              <w:pStyle w:val="Compact"/>
              <w:jc w:val="left"/>
            </w:pPr>
            <w:r>
              <w:t>2009</w:t>
            </w:r>
          </w:p>
        </w:tc>
        <w:tc>
          <w:tcPr>
            <w:tcW w:w="0" w:type="auto"/>
          </w:tcPr>
          <w:p w:rsidR="0002076D" w:rsidRDefault="00874DF7" w:rsidP="002F0901">
            <w:pPr>
              <w:pStyle w:val="Compact"/>
              <w:jc w:val="left"/>
            </w:pPr>
            <w:r>
              <w:t>5,128</w:t>
            </w:r>
          </w:p>
        </w:tc>
        <w:tc>
          <w:tcPr>
            <w:tcW w:w="0" w:type="auto"/>
          </w:tcPr>
          <w:p w:rsidR="0002076D" w:rsidRDefault="00874DF7" w:rsidP="002F0901">
            <w:pPr>
              <w:pStyle w:val="Compact"/>
              <w:jc w:val="left"/>
            </w:pPr>
            <w:r>
              <w:t>24,141</w:t>
            </w:r>
          </w:p>
        </w:tc>
        <w:tc>
          <w:tcPr>
            <w:tcW w:w="0" w:type="auto"/>
          </w:tcPr>
          <w:p w:rsidR="0002076D" w:rsidRDefault="00874DF7" w:rsidP="002F0901">
            <w:pPr>
              <w:pStyle w:val="Compact"/>
              <w:jc w:val="left"/>
            </w:pPr>
            <w:r>
              <w:t>2,145 (1,514)</w:t>
            </w:r>
          </w:p>
        </w:tc>
        <w:tc>
          <w:tcPr>
            <w:tcW w:w="0" w:type="auto"/>
          </w:tcPr>
          <w:p w:rsidR="0002076D" w:rsidRDefault="00874DF7" w:rsidP="002F0901">
            <w:pPr>
              <w:pStyle w:val="Compact"/>
              <w:jc w:val="left"/>
            </w:pPr>
            <w:r>
              <w:t>18 (13-25)</w:t>
            </w:r>
          </w:p>
        </w:tc>
      </w:tr>
      <w:tr w:rsidR="0002076D">
        <w:tc>
          <w:tcPr>
            <w:tcW w:w="0" w:type="auto"/>
          </w:tcPr>
          <w:p w:rsidR="0002076D" w:rsidRDefault="00874DF7" w:rsidP="002F0901">
            <w:pPr>
              <w:pStyle w:val="Compact"/>
              <w:jc w:val="left"/>
            </w:pPr>
            <w:r>
              <w:t>2010</w:t>
            </w:r>
          </w:p>
        </w:tc>
        <w:tc>
          <w:tcPr>
            <w:tcW w:w="0" w:type="auto"/>
          </w:tcPr>
          <w:p w:rsidR="0002076D" w:rsidRDefault="00874DF7" w:rsidP="002F0901">
            <w:pPr>
              <w:pStyle w:val="Compact"/>
              <w:jc w:val="left"/>
            </w:pPr>
            <w:r>
              <w:t>4,984</w:t>
            </w:r>
          </w:p>
        </w:tc>
        <w:tc>
          <w:tcPr>
            <w:tcW w:w="0" w:type="auto"/>
          </w:tcPr>
          <w:p w:rsidR="0002076D" w:rsidRDefault="00874DF7" w:rsidP="002F0901">
            <w:pPr>
              <w:pStyle w:val="Compact"/>
              <w:jc w:val="left"/>
            </w:pPr>
            <w:r>
              <w:t>23,580</w:t>
            </w:r>
          </w:p>
        </w:tc>
        <w:tc>
          <w:tcPr>
            <w:tcW w:w="0" w:type="auto"/>
          </w:tcPr>
          <w:p w:rsidR="0002076D" w:rsidRDefault="00874DF7" w:rsidP="002F0901">
            <w:pPr>
              <w:pStyle w:val="Compact"/>
              <w:jc w:val="left"/>
            </w:pPr>
            <w:r>
              <w:t>2,203 (1,547)</w:t>
            </w:r>
          </w:p>
        </w:tc>
        <w:tc>
          <w:tcPr>
            <w:tcW w:w="0" w:type="auto"/>
          </w:tcPr>
          <w:p w:rsidR="0002076D" w:rsidRDefault="00874DF7" w:rsidP="002F0901">
            <w:pPr>
              <w:pStyle w:val="Compact"/>
              <w:jc w:val="left"/>
            </w:pPr>
            <w:r>
              <w:t>18 (13-26)</w:t>
            </w:r>
          </w:p>
        </w:tc>
      </w:tr>
      <w:tr w:rsidR="0002076D">
        <w:tc>
          <w:tcPr>
            <w:tcW w:w="0" w:type="auto"/>
          </w:tcPr>
          <w:p w:rsidR="0002076D" w:rsidRDefault="00874DF7" w:rsidP="002F0901">
            <w:pPr>
              <w:pStyle w:val="Compact"/>
              <w:jc w:val="left"/>
            </w:pPr>
            <w:r>
              <w:lastRenderedPageBreak/>
              <w:t>2011</w:t>
            </w:r>
          </w:p>
        </w:tc>
        <w:tc>
          <w:tcPr>
            <w:tcW w:w="0" w:type="auto"/>
          </w:tcPr>
          <w:p w:rsidR="0002076D" w:rsidRDefault="00874DF7" w:rsidP="002F0901">
            <w:pPr>
              <w:pStyle w:val="Compact"/>
              <w:jc w:val="left"/>
            </w:pPr>
            <w:r>
              <w:t>4,642</w:t>
            </w:r>
          </w:p>
        </w:tc>
        <w:tc>
          <w:tcPr>
            <w:tcW w:w="0" w:type="auto"/>
          </w:tcPr>
          <w:p w:rsidR="0002076D" w:rsidRDefault="00874DF7" w:rsidP="002F0901">
            <w:pPr>
              <w:pStyle w:val="Compact"/>
              <w:jc w:val="left"/>
            </w:pPr>
            <w:r>
              <w:t>22,056</w:t>
            </w:r>
          </w:p>
        </w:tc>
        <w:tc>
          <w:tcPr>
            <w:tcW w:w="0" w:type="auto"/>
          </w:tcPr>
          <w:p w:rsidR="0002076D" w:rsidRDefault="00874DF7" w:rsidP="002F0901">
            <w:pPr>
              <w:pStyle w:val="Compact"/>
              <w:jc w:val="left"/>
            </w:pPr>
            <w:r>
              <w:t>1,997 (1,382)</w:t>
            </w:r>
          </w:p>
        </w:tc>
        <w:tc>
          <w:tcPr>
            <w:tcW w:w="0" w:type="auto"/>
          </w:tcPr>
          <w:p w:rsidR="0002076D" w:rsidRDefault="00874DF7" w:rsidP="002F0901">
            <w:pPr>
              <w:pStyle w:val="Compact"/>
              <w:jc w:val="left"/>
            </w:pPr>
            <w:r>
              <w:t>18 (13-24)</w:t>
            </w:r>
          </w:p>
        </w:tc>
      </w:tr>
      <w:tr w:rsidR="0002076D">
        <w:tc>
          <w:tcPr>
            <w:tcW w:w="0" w:type="auto"/>
          </w:tcPr>
          <w:p w:rsidR="0002076D" w:rsidRDefault="00874DF7" w:rsidP="002F0901">
            <w:pPr>
              <w:pStyle w:val="Compact"/>
              <w:jc w:val="left"/>
            </w:pPr>
            <w:r>
              <w:t>2012</w:t>
            </w:r>
          </w:p>
        </w:tc>
        <w:tc>
          <w:tcPr>
            <w:tcW w:w="0" w:type="auto"/>
          </w:tcPr>
          <w:p w:rsidR="0002076D" w:rsidRDefault="00874DF7" w:rsidP="002F0901">
            <w:pPr>
              <w:pStyle w:val="Compact"/>
              <w:jc w:val="left"/>
            </w:pPr>
            <w:r>
              <w:t>4,668</w:t>
            </w:r>
          </w:p>
        </w:tc>
        <w:tc>
          <w:tcPr>
            <w:tcW w:w="0" w:type="auto"/>
          </w:tcPr>
          <w:p w:rsidR="0002076D" w:rsidRDefault="00874DF7" w:rsidP="002F0901">
            <w:pPr>
              <w:pStyle w:val="Compact"/>
              <w:jc w:val="left"/>
            </w:pPr>
            <w:r>
              <w:t>20,195</w:t>
            </w:r>
          </w:p>
        </w:tc>
        <w:tc>
          <w:tcPr>
            <w:tcW w:w="0" w:type="auto"/>
          </w:tcPr>
          <w:p w:rsidR="0002076D" w:rsidRDefault="00874DF7" w:rsidP="002F0901">
            <w:pPr>
              <w:pStyle w:val="Compact"/>
              <w:jc w:val="left"/>
            </w:pPr>
            <w:r>
              <w:t>2,057 (1,419)</w:t>
            </w:r>
          </w:p>
        </w:tc>
        <w:tc>
          <w:tcPr>
            <w:tcW w:w="0" w:type="auto"/>
          </w:tcPr>
          <w:p w:rsidR="0002076D" w:rsidRDefault="00874DF7" w:rsidP="002F0901">
            <w:pPr>
              <w:pStyle w:val="Compact"/>
              <w:jc w:val="left"/>
            </w:pPr>
            <w:r>
              <w:t>16 (12-23)</w:t>
            </w:r>
          </w:p>
        </w:tc>
      </w:tr>
      <w:tr w:rsidR="0002076D">
        <w:tc>
          <w:tcPr>
            <w:tcW w:w="0" w:type="auto"/>
          </w:tcPr>
          <w:p w:rsidR="0002076D" w:rsidRDefault="00874DF7" w:rsidP="002F0901">
            <w:pPr>
              <w:pStyle w:val="Compact"/>
              <w:jc w:val="left"/>
            </w:pPr>
            <w:r>
              <w:t>2013</w:t>
            </w:r>
          </w:p>
        </w:tc>
        <w:tc>
          <w:tcPr>
            <w:tcW w:w="0" w:type="auto"/>
          </w:tcPr>
          <w:p w:rsidR="0002076D" w:rsidRDefault="00874DF7" w:rsidP="002F0901">
            <w:pPr>
              <w:pStyle w:val="Compact"/>
              <w:jc w:val="left"/>
            </w:pPr>
            <w:r>
              <w:t>4,442</w:t>
            </w:r>
          </w:p>
        </w:tc>
        <w:tc>
          <w:tcPr>
            <w:tcW w:w="0" w:type="auto"/>
          </w:tcPr>
          <w:p w:rsidR="0002076D" w:rsidRDefault="00874DF7" w:rsidP="002F0901">
            <w:pPr>
              <w:pStyle w:val="Compact"/>
              <w:jc w:val="left"/>
            </w:pPr>
            <w:r>
              <w:t>14,964</w:t>
            </w:r>
          </w:p>
        </w:tc>
        <w:tc>
          <w:tcPr>
            <w:tcW w:w="0" w:type="auto"/>
          </w:tcPr>
          <w:p w:rsidR="0002076D" w:rsidRDefault="00874DF7" w:rsidP="002F0901">
            <w:pPr>
              <w:pStyle w:val="Compact"/>
              <w:jc w:val="left"/>
            </w:pPr>
            <w:r>
              <w:t>1,642 (1,200)</w:t>
            </w:r>
          </w:p>
        </w:tc>
        <w:tc>
          <w:tcPr>
            <w:tcW w:w="0" w:type="auto"/>
          </w:tcPr>
          <w:p w:rsidR="0002076D" w:rsidRDefault="00874DF7" w:rsidP="002F0901">
            <w:pPr>
              <w:pStyle w:val="Compact"/>
              <w:jc w:val="left"/>
            </w:pPr>
            <w:r>
              <w:t>16 (13-23)</w:t>
            </w:r>
          </w:p>
        </w:tc>
      </w:tr>
      <w:tr w:rsidR="0002076D">
        <w:tc>
          <w:tcPr>
            <w:tcW w:w="0" w:type="auto"/>
          </w:tcPr>
          <w:p w:rsidR="0002076D" w:rsidRDefault="00874DF7" w:rsidP="002F0901">
            <w:pPr>
              <w:pStyle w:val="Compact"/>
              <w:jc w:val="left"/>
            </w:pPr>
            <w:r>
              <w:t>2014</w:t>
            </w:r>
          </w:p>
        </w:tc>
        <w:tc>
          <w:tcPr>
            <w:tcW w:w="0" w:type="auto"/>
          </w:tcPr>
          <w:p w:rsidR="0002076D" w:rsidRDefault="00874DF7" w:rsidP="002F0901">
            <w:pPr>
              <w:pStyle w:val="Compact"/>
              <w:jc w:val="left"/>
            </w:pPr>
            <w:r>
              <w:t>4,444</w:t>
            </w:r>
          </w:p>
        </w:tc>
        <w:tc>
          <w:tcPr>
            <w:tcW w:w="0" w:type="auto"/>
          </w:tcPr>
          <w:p w:rsidR="0002076D" w:rsidRDefault="00874DF7" w:rsidP="002F0901">
            <w:pPr>
              <w:pStyle w:val="Compact"/>
              <w:jc w:val="left"/>
            </w:pPr>
            <w:r>
              <w:t>10,744</w:t>
            </w:r>
          </w:p>
        </w:tc>
        <w:tc>
          <w:tcPr>
            <w:tcW w:w="0" w:type="auto"/>
          </w:tcPr>
          <w:p w:rsidR="0002076D" w:rsidRDefault="00874DF7" w:rsidP="002F0901">
            <w:pPr>
              <w:pStyle w:val="Compact"/>
              <w:jc w:val="left"/>
            </w:pPr>
            <w:r>
              <w:t>1,582 (1,251)</w:t>
            </w:r>
          </w:p>
        </w:tc>
        <w:tc>
          <w:tcPr>
            <w:tcW w:w="0" w:type="auto"/>
          </w:tcPr>
          <w:p w:rsidR="0002076D" w:rsidRDefault="00874DF7" w:rsidP="002F0901">
            <w:pPr>
              <w:pStyle w:val="Compact"/>
              <w:jc w:val="left"/>
            </w:pPr>
            <w:r>
              <w:t>16 (13-20)</w:t>
            </w:r>
          </w:p>
        </w:tc>
      </w:tr>
      <w:tr w:rsidR="0002076D">
        <w:tc>
          <w:tcPr>
            <w:tcW w:w="0" w:type="auto"/>
          </w:tcPr>
          <w:p w:rsidR="0002076D" w:rsidRDefault="00874DF7" w:rsidP="002F0901">
            <w:pPr>
              <w:pStyle w:val="Compact"/>
              <w:jc w:val="left"/>
            </w:pPr>
            <w:r>
              <w:t>2015</w:t>
            </w:r>
          </w:p>
        </w:tc>
        <w:tc>
          <w:tcPr>
            <w:tcW w:w="0" w:type="auto"/>
          </w:tcPr>
          <w:p w:rsidR="0002076D" w:rsidRDefault="00874DF7" w:rsidP="002F0901">
            <w:pPr>
              <w:pStyle w:val="Compact"/>
              <w:jc w:val="left"/>
            </w:pPr>
            <w:r>
              <w:t>4,136</w:t>
            </w:r>
          </w:p>
        </w:tc>
        <w:tc>
          <w:tcPr>
            <w:tcW w:w="0" w:type="auto"/>
          </w:tcPr>
          <w:p w:rsidR="0002076D" w:rsidRDefault="00874DF7" w:rsidP="002F0901">
            <w:pPr>
              <w:pStyle w:val="Compact"/>
              <w:jc w:val="left"/>
            </w:pPr>
            <w:r>
              <w:t>5,983</w:t>
            </w:r>
          </w:p>
        </w:tc>
        <w:tc>
          <w:tcPr>
            <w:tcW w:w="0" w:type="auto"/>
          </w:tcPr>
          <w:p w:rsidR="0002076D" w:rsidRDefault="00874DF7" w:rsidP="002F0901">
            <w:pPr>
              <w:pStyle w:val="Compact"/>
              <w:jc w:val="left"/>
            </w:pPr>
            <w:r>
              <w:t>756 (692)</w:t>
            </w:r>
          </w:p>
        </w:tc>
        <w:tc>
          <w:tcPr>
            <w:tcW w:w="0" w:type="auto"/>
          </w:tcPr>
          <w:p w:rsidR="0002076D" w:rsidRDefault="00874DF7" w:rsidP="002F0901">
            <w:pPr>
              <w:pStyle w:val="Compact"/>
              <w:jc w:val="left"/>
            </w:pPr>
            <w:r>
              <w:t>13 (11-15)</w:t>
            </w:r>
          </w:p>
        </w:tc>
      </w:tr>
    </w:tbl>
    <w:p w:rsidR="0002076D" w:rsidRDefault="00874DF7" w:rsidP="002F0901">
      <w:pPr>
        <w:pStyle w:val="BodyText"/>
        <w:jc w:val="left"/>
      </w:pPr>
      <w:r>
        <w:t xml:space="preserve">The crude incidence rate of tympanostomy tube placements in </w:t>
      </w:r>
      <w:del w:id="175" w:author="andrea55" w:date="2018-12-01T08:49:00Z">
        <w:r w:rsidDel="00845C5C">
          <w:delText>the vaccine eligible cohorts</w:delText>
        </w:r>
      </w:del>
      <w:ins w:id="176" w:author="andrea55" w:date="2018-12-01T08:57:00Z">
        <w:r w:rsidR="00845C5C">
          <w:t xml:space="preserve">the </w:t>
        </w:r>
      </w:ins>
      <w:ins w:id="177" w:author="andrea55" w:date="2018-12-01T08:49:00Z">
        <w:r w:rsidR="00845C5C">
          <w:t>VEC</w:t>
        </w:r>
      </w:ins>
      <w:r>
        <w:t xml:space="preserve"> was 10.6 procedures per 100 person-years</w:t>
      </w:r>
      <w:del w:id="178" w:author="andrea55" w:date="2018-12-01T08:49:00Z">
        <w:r w:rsidDel="00845C5C">
          <w:delText xml:space="preserve">, </w:delText>
        </w:r>
      </w:del>
      <w:ins w:id="179" w:author="andrea55" w:date="2018-12-01T08:49:00Z">
        <w:r w:rsidR="00845C5C">
          <w:t>. This</w:t>
        </w:r>
        <w:r w:rsidR="00845C5C">
          <w:t xml:space="preserve"> </w:t>
        </w:r>
      </w:ins>
      <w:del w:id="180" w:author="andrea55" w:date="2018-12-01T08:50:00Z">
        <w:r w:rsidDel="00845C5C">
          <w:delText xml:space="preserve">which </w:delText>
        </w:r>
      </w:del>
      <w:r>
        <w:t xml:space="preserve">was significantly higher than the crude incidence rate in </w:t>
      </w:r>
      <w:ins w:id="181" w:author="andrea55" w:date="2018-12-01T08:57:00Z">
        <w:r w:rsidR="00845C5C">
          <w:t xml:space="preserve">the </w:t>
        </w:r>
      </w:ins>
      <w:del w:id="182" w:author="andrea55" w:date="2018-12-01T08:49:00Z">
        <w:r w:rsidDel="00845C5C">
          <w:delText>the vaccine non-eligible cohorts</w:delText>
        </w:r>
      </w:del>
      <w:ins w:id="183" w:author="andrea55" w:date="2018-12-01T08:49:00Z">
        <w:r w:rsidR="00845C5C">
          <w:t>VNEC</w:t>
        </w:r>
      </w:ins>
      <w:r>
        <w:t>, 8.7 procedures per 100 person-years (IRR 1.20, 95%CI 1.17-1.24). When stratified by age-groups, the crude incidence rate was highest among 12-17 month old children (Figure 17).</w:t>
      </w:r>
    </w:p>
    <w:p w:rsidR="0002076D" w:rsidRDefault="00874DF7" w:rsidP="002F0901">
      <w:r>
        <w:rPr>
          <w:noProof/>
        </w:rPr>
        <w:drawing>
          <wp:inline distT="0" distB="0" distL="0" distR="0">
            <wp:extent cx="5676900" cy="3783932"/>
            <wp:effectExtent l="0" t="0" r="0" b="0"/>
            <wp:docPr id="17" name="Picture" descr="Figure 17 Incidence of tympanostomy tube procedures by age-group and birth-cohort"/>
            <wp:cNvGraphicFramePr/>
            <a:graphic xmlns:a="http://schemas.openxmlformats.org/drawingml/2006/main">
              <a:graphicData uri="http://schemas.openxmlformats.org/drawingml/2006/picture">
                <pic:pic xmlns:pic="http://schemas.openxmlformats.org/drawingml/2006/picture">
                  <pic:nvPicPr>
                    <pic:cNvPr id="0" name="Picture" descr="_figures/paper_4/2018-11-28-incidence.png"/>
                    <pic:cNvPicPr>
                      <a:picLocks noChangeAspect="1" noChangeArrowheads="1"/>
                    </pic:cNvPicPr>
                  </pic:nvPicPr>
                  <pic:blipFill>
                    <a:blip r:embed="rId24"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17 Incidence of tympanostomy tube procedures by age-group and birth-cohort</w:t>
      </w:r>
    </w:p>
    <w:p w:rsidR="0002076D" w:rsidRDefault="00874DF7" w:rsidP="002F0901">
      <w:pPr>
        <w:pStyle w:val="BodyText"/>
        <w:jc w:val="left"/>
      </w:pPr>
      <w:r>
        <w:t xml:space="preserve">The cumulative proportion of children who had undergone at least one tympanostomy tube placement by five years of age was highest in birth-cohort 2010 (31.7%) and lowest in birth-cohort 2006 (28.6%), Table 26. The cumulative proportion of tympanostomy </w:t>
      </w:r>
      <w:ins w:id="184" w:author="andrea55" w:date="2018-12-01T08:58:00Z">
        <w:r w:rsidR="00845C5C">
          <w:t xml:space="preserve">tube </w:t>
        </w:r>
      </w:ins>
      <w:r>
        <w:t xml:space="preserve">procedures </w:t>
      </w:r>
      <w:ins w:id="185" w:author="andrea55" w:date="2018-12-01T08:50:00Z">
        <w:r w:rsidR="00845C5C">
          <w:t xml:space="preserve">was </w:t>
        </w:r>
      </w:ins>
      <w:r>
        <w:t>significantly higher in the vaccine eligible birth-cohorts compared to vaccine non-eligible cohorts regardless of age (Figure 18).</w:t>
      </w:r>
    </w:p>
    <w:p w:rsidR="0002076D" w:rsidRDefault="00874DF7" w:rsidP="002F0901">
      <w:pPr>
        <w:pStyle w:val="TableCaption"/>
        <w:jc w:val="left"/>
      </w:pPr>
      <w:r>
        <w:t>Table 26 Demographic information regarding the study’s birth-cohorts</w:t>
      </w:r>
    </w:p>
    <w:tbl>
      <w:tblPr>
        <w:tblW w:w="0" w:type="pct"/>
        <w:tblLook w:val="07E0"/>
      </w:tblPr>
      <w:tblGrid>
        <w:gridCol w:w="1417"/>
        <w:gridCol w:w="661"/>
        <w:gridCol w:w="661"/>
        <w:gridCol w:w="661"/>
        <w:gridCol w:w="661"/>
        <w:gridCol w:w="661"/>
        <w:gridCol w:w="661"/>
        <w:gridCol w:w="661"/>
        <w:gridCol w:w="661"/>
        <w:gridCol w:w="661"/>
        <w:gridCol w:w="661"/>
        <w:gridCol w:w="661"/>
      </w:tblGrid>
      <w:tr w:rsidR="0002076D">
        <w:tc>
          <w:tcPr>
            <w:tcW w:w="0" w:type="auto"/>
            <w:tcBorders>
              <w:bottom w:val="single" w:sz="0" w:space="0" w:color="auto"/>
            </w:tcBorders>
            <w:vAlign w:val="bottom"/>
          </w:tcPr>
          <w:p w:rsidR="0002076D" w:rsidRDefault="00874DF7" w:rsidP="002F0901">
            <w:pPr>
              <w:pStyle w:val="Compact"/>
              <w:jc w:val="left"/>
            </w:pPr>
            <w:r>
              <w:t>Age (months)</w:t>
            </w:r>
          </w:p>
        </w:tc>
        <w:tc>
          <w:tcPr>
            <w:tcW w:w="0" w:type="auto"/>
            <w:tcBorders>
              <w:bottom w:val="single" w:sz="0" w:space="0" w:color="auto"/>
            </w:tcBorders>
            <w:vAlign w:val="bottom"/>
          </w:tcPr>
          <w:p w:rsidR="0002076D" w:rsidRDefault="00874DF7" w:rsidP="002F0901">
            <w:pPr>
              <w:pStyle w:val="Compact"/>
              <w:jc w:val="left"/>
            </w:pPr>
            <w:r>
              <w:t>2005</w:t>
            </w:r>
          </w:p>
        </w:tc>
        <w:tc>
          <w:tcPr>
            <w:tcW w:w="0" w:type="auto"/>
            <w:tcBorders>
              <w:bottom w:val="single" w:sz="0" w:space="0" w:color="auto"/>
            </w:tcBorders>
            <w:vAlign w:val="bottom"/>
          </w:tcPr>
          <w:p w:rsidR="0002076D" w:rsidRDefault="00874DF7" w:rsidP="002F0901">
            <w:pPr>
              <w:pStyle w:val="Compact"/>
              <w:jc w:val="left"/>
            </w:pPr>
            <w:r>
              <w:t>2006</w:t>
            </w:r>
          </w:p>
        </w:tc>
        <w:tc>
          <w:tcPr>
            <w:tcW w:w="0" w:type="auto"/>
            <w:tcBorders>
              <w:bottom w:val="single" w:sz="0" w:space="0" w:color="auto"/>
            </w:tcBorders>
            <w:vAlign w:val="bottom"/>
          </w:tcPr>
          <w:p w:rsidR="0002076D" w:rsidRDefault="00874DF7" w:rsidP="002F0901">
            <w:pPr>
              <w:pStyle w:val="Compact"/>
              <w:jc w:val="left"/>
            </w:pPr>
            <w:r>
              <w:t>2007</w:t>
            </w:r>
          </w:p>
        </w:tc>
        <w:tc>
          <w:tcPr>
            <w:tcW w:w="0" w:type="auto"/>
            <w:tcBorders>
              <w:bottom w:val="single" w:sz="0" w:space="0" w:color="auto"/>
            </w:tcBorders>
            <w:vAlign w:val="bottom"/>
          </w:tcPr>
          <w:p w:rsidR="0002076D" w:rsidRDefault="00874DF7" w:rsidP="002F0901">
            <w:pPr>
              <w:pStyle w:val="Compact"/>
              <w:jc w:val="left"/>
            </w:pPr>
            <w:r>
              <w:t>2008</w:t>
            </w:r>
          </w:p>
        </w:tc>
        <w:tc>
          <w:tcPr>
            <w:tcW w:w="0" w:type="auto"/>
            <w:tcBorders>
              <w:bottom w:val="single" w:sz="0" w:space="0" w:color="auto"/>
            </w:tcBorders>
            <w:vAlign w:val="bottom"/>
          </w:tcPr>
          <w:p w:rsidR="0002076D" w:rsidRDefault="00874DF7" w:rsidP="002F0901">
            <w:pPr>
              <w:pStyle w:val="Compact"/>
              <w:jc w:val="left"/>
            </w:pPr>
            <w:r>
              <w:t>2009</w:t>
            </w:r>
          </w:p>
        </w:tc>
        <w:tc>
          <w:tcPr>
            <w:tcW w:w="0" w:type="auto"/>
            <w:tcBorders>
              <w:bottom w:val="single" w:sz="0" w:space="0" w:color="auto"/>
            </w:tcBorders>
            <w:vAlign w:val="bottom"/>
          </w:tcPr>
          <w:p w:rsidR="0002076D" w:rsidRDefault="00874DF7" w:rsidP="002F0901">
            <w:pPr>
              <w:pStyle w:val="Compact"/>
              <w:jc w:val="left"/>
            </w:pPr>
            <w:r>
              <w:t>2010</w:t>
            </w:r>
          </w:p>
        </w:tc>
        <w:tc>
          <w:tcPr>
            <w:tcW w:w="0" w:type="auto"/>
            <w:tcBorders>
              <w:bottom w:val="single" w:sz="0" w:space="0" w:color="auto"/>
            </w:tcBorders>
            <w:vAlign w:val="bottom"/>
          </w:tcPr>
          <w:p w:rsidR="0002076D" w:rsidRDefault="00874DF7" w:rsidP="002F0901">
            <w:pPr>
              <w:pStyle w:val="Compact"/>
              <w:jc w:val="left"/>
            </w:pPr>
            <w:r>
              <w:t>2011</w:t>
            </w:r>
          </w:p>
        </w:tc>
        <w:tc>
          <w:tcPr>
            <w:tcW w:w="0" w:type="auto"/>
            <w:tcBorders>
              <w:bottom w:val="single" w:sz="0" w:space="0" w:color="auto"/>
            </w:tcBorders>
            <w:vAlign w:val="bottom"/>
          </w:tcPr>
          <w:p w:rsidR="0002076D" w:rsidRDefault="00874DF7" w:rsidP="002F0901">
            <w:pPr>
              <w:pStyle w:val="Compact"/>
              <w:jc w:val="left"/>
            </w:pPr>
            <w:r>
              <w:t>2012</w:t>
            </w:r>
          </w:p>
        </w:tc>
        <w:tc>
          <w:tcPr>
            <w:tcW w:w="0" w:type="auto"/>
            <w:tcBorders>
              <w:bottom w:val="single" w:sz="0" w:space="0" w:color="auto"/>
            </w:tcBorders>
            <w:vAlign w:val="bottom"/>
          </w:tcPr>
          <w:p w:rsidR="0002076D" w:rsidRDefault="00874DF7" w:rsidP="002F0901">
            <w:pPr>
              <w:pStyle w:val="Compact"/>
              <w:jc w:val="left"/>
            </w:pPr>
            <w:r>
              <w:t>2013</w:t>
            </w:r>
          </w:p>
        </w:tc>
        <w:tc>
          <w:tcPr>
            <w:tcW w:w="0" w:type="auto"/>
            <w:tcBorders>
              <w:bottom w:val="single" w:sz="0" w:space="0" w:color="auto"/>
            </w:tcBorders>
            <w:vAlign w:val="bottom"/>
          </w:tcPr>
          <w:p w:rsidR="0002076D" w:rsidRDefault="00874DF7" w:rsidP="002F0901">
            <w:pPr>
              <w:pStyle w:val="Compact"/>
              <w:jc w:val="left"/>
            </w:pPr>
            <w:r>
              <w:t>2014</w:t>
            </w:r>
          </w:p>
        </w:tc>
        <w:tc>
          <w:tcPr>
            <w:tcW w:w="0" w:type="auto"/>
            <w:tcBorders>
              <w:bottom w:val="single" w:sz="0" w:space="0" w:color="auto"/>
            </w:tcBorders>
            <w:vAlign w:val="bottom"/>
          </w:tcPr>
          <w:p w:rsidR="0002076D" w:rsidRDefault="00874DF7" w:rsidP="002F0901">
            <w:pPr>
              <w:pStyle w:val="Compact"/>
              <w:jc w:val="left"/>
            </w:pPr>
            <w:r>
              <w:t>2015</w:t>
            </w:r>
          </w:p>
        </w:tc>
      </w:tr>
      <w:tr w:rsidR="0002076D">
        <w:tc>
          <w:tcPr>
            <w:tcW w:w="0" w:type="auto"/>
          </w:tcPr>
          <w:p w:rsidR="0002076D" w:rsidRDefault="00874DF7" w:rsidP="002F0901">
            <w:pPr>
              <w:pStyle w:val="Compact"/>
              <w:jc w:val="left"/>
            </w:pPr>
            <w:r>
              <w:t>6</w:t>
            </w:r>
          </w:p>
        </w:tc>
        <w:tc>
          <w:tcPr>
            <w:tcW w:w="0" w:type="auto"/>
          </w:tcPr>
          <w:p w:rsidR="0002076D" w:rsidRDefault="00874DF7" w:rsidP="002F0901">
            <w:pPr>
              <w:pStyle w:val="Compact"/>
              <w:jc w:val="left"/>
            </w:pPr>
            <w:r>
              <w:t>0.4</w:t>
            </w:r>
          </w:p>
        </w:tc>
        <w:tc>
          <w:tcPr>
            <w:tcW w:w="0" w:type="auto"/>
          </w:tcPr>
          <w:p w:rsidR="0002076D" w:rsidRDefault="00874DF7" w:rsidP="002F0901">
            <w:pPr>
              <w:pStyle w:val="Compact"/>
              <w:jc w:val="left"/>
            </w:pPr>
            <w:r>
              <w:t>0.3</w:t>
            </w:r>
          </w:p>
        </w:tc>
        <w:tc>
          <w:tcPr>
            <w:tcW w:w="0" w:type="auto"/>
          </w:tcPr>
          <w:p w:rsidR="0002076D" w:rsidRDefault="00874DF7" w:rsidP="002F0901">
            <w:pPr>
              <w:pStyle w:val="Compact"/>
              <w:jc w:val="left"/>
            </w:pPr>
            <w:r>
              <w:t>0.4</w:t>
            </w:r>
          </w:p>
        </w:tc>
        <w:tc>
          <w:tcPr>
            <w:tcW w:w="0" w:type="auto"/>
          </w:tcPr>
          <w:p w:rsidR="0002076D" w:rsidRDefault="00874DF7" w:rsidP="002F0901">
            <w:pPr>
              <w:pStyle w:val="Compact"/>
              <w:jc w:val="left"/>
            </w:pPr>
            <w:r>
              <w:t>0.2</w:t>
            </w:r>
          </w:p>
        </w:tc>
        <w:tc>
          <w:tcPr>
            <w:tcW w:w="0" w:type="auto"/>
          </w:tcPr>
          <w:p w:rsidR="0002076D" w:rsidRDefault="00874DF7" w:rsidP="002F0901">
            <w:pPr>
              <w:pStyle w:val="Compact"/>
              <w:jc w:val="left"/>
            </w:pPr>
            <w:r>
              <w:t>0.3</w:t>
            </w:r>
          </w:p>
        </w:tc>
        <w:tc>
          <w:tcPr>
            <w:tcW w:w="0" w:type="auto"/>
          </w:tcPr>
          <w:p w:rsidR="0002076D" w:rsidRDefault="00874DF7" w:rsidP="002F0901">
            <w:pPr>
              <w:pStyle w:val="Compact"/>
              <w:jc w:val="left"/>
            </w:pPr>
            <w:r>
              <w:t>0.1</w:t>
            </w:r>
          </w:p>
        </w:tc>
        <w:tc>
          <w:tcPr>
            <w:tcW w:w="0" w:type="auto"/>
          </w:tcPr>
          <w:p w:rsidR="0002076D" w:rsidRDefault="00874DF7" w:rsidP="002F0901">
            <w:pPr>
              <w:pStyle w:val="Compact"/>
              <w:jc w:val="left"/>
            </w:pPr>
            <w:r>
              <w:t>0.4</w:t>
            </w:r>
          </w:p>
        </w:tc>
        <w:tc>
          <w:tcPr>
            <w:tcW w:w="0" w:type="auto"/>
          </w:tcPr>
          <w:p w:rsidR="0002076D" w:rsidRDefault="00874DF7" w:rsidP="002F0901">
            <w:pPr>
              <w:pStyle w:val="Compact"/>
              <w:jc w:val="left"/>
            </w:pPr>
            <w:r>
              <w:t>0.2</w:t>
            </w:r>
          </w:p>
        </w:tc>
        <w:tc>
          <w:tcPr>
            <w:tcW w:w="0" w:type="auto"/>
          </w:tcPr>
          <w:p w:rsidR="0002076D" w:rsidRDefault="00874DF7" w:rsidP="002F0901">
            <w:pPr>
              <w:pStyle w:val="Compact"/>
              <w:jc w:val="left"/>
            </w:pPr>
            <w:r>
              <w:t>0.3</w:t>
            </w:r>
          </w:p>
        </w:tc>
        <w:tc>
          <w:tcPr>
            <w:tcW w:w="0" w:type="auto"/>
          </w:tcPr>
          <w:p w:rsidR="0002076D" w:rsidRDefault="00874DF7" w:rsidP="002F0901">
            <w:pPr>
              <w:pStyle w:val="Compact"/>
              <w:jc w:val="left"/>
            </w:pPr>
            <w:r>
              <w:t>0.2</w:t>
            </w:r>
          </w:p>
        </w:tc>
        <w:tc>
          <w:tcPr>
            <w:tcW w:w="0" w:type="auto"/>
          </w:tcPr>
          <w:p w:rsidR="0002076D" w:rsidRDefault="00874DF7" w:rsidP="002F0901">
            <w:pPr>
              <w:pStyle w:val="Compact"/>
              <w:jc w:val="left"/>
            </w:pPr>
            <w:r>
              <w:t>0.5</w:t>
            </w:r>
          </w:p>
        </w:tc>
      </w:tr>
      <w:tr w:rsidR="0002076D">
        <w:tc>
          <w:tcPr>
            <w:tcW w:w="0" w:type="auto"/>
          </w:tcPr>
          <w:p w:rsidR="0002076D" w:rsidRDefault="00874DF7" w:rsidP="002F0901">
            <w:pPr>
              <w:pStyle w:val="Compact"/>
              <w:jc w:val="left"/>
            </w:pPr>
            <w:r>
              <w:lastRenderedPageBreak/>
              <w:t>12</w:t>
            </w:r>
          </w:p>
        </w:tc>
        <w:tc>
          <w:tcPr>
            <w:tcW w:w="0" w:type="auto"/>
          </w:tcPr>
          <w:p w:rsidR="0002076D" w:rsidRDefault="00874DF7" w:rsidP="002F0901">
            <w:pPr>
              <w:pStyle w:val="Compact"/>
              <w:jc w:val="left"/>
            </w:pPr>
            <w:r>
              <w:t>7.2</w:t>
            </w:r>
          </w:p>
        </w:tc>
        <w:tc>
          <w:tcPr>
            <w:tcW w:w="0" w:type="auto"/>
          </w:tcPr>
          <w:p w:rsidR="0002076D" w:rsidRDefault="00874DF7" w:rsidP="002F0901">
            <w:pPr>
              <w:pStyle w:val="Compact"/>
              <w:jc w:val="left"/>
            </w:pPr>
            <w:r>
              <w:t>7.1</w:t>
            </w:r>
          </w:p>
        </w:tc>
        <w:tc>
          <w:tcPr>
            <w:tcW w:w="0" w:type="auto"/>
          </w:tcPr>
          <w:p w:rsidR="0002076D" w:rsidRDefault="00874DF7" w:rsidP="002F0901">
            <w:pPr>
              <w:pStyle w:val="Compact"/>
              <w:jc w:val="left"/>
            </w:pPr>
            <w:r>
              <w:t>6.6</w:t>
            </w:r>
          </w:p>
        </w:tc>
        <w:tc>
          <w:tcPr>
            <w:tcW w:w="0" w:type="auto"/>
          </w:tcPr>
          <w:p w:rsidR="0002076D" w:rsidRDefault="00874DF7" w:rsidP="002F0901">
            <w:pPr>
              <w:pStyle w:val="Compact"/>
              <w:jc w:val="left"/>
            </w:pPr>
            <w:r>
              <w:t>7.2</w:t>
            </w:r>
          </w:p>
        </w:tc>
        <w:tc>
          <w:tcPr>
            <w:tcW w:w="0" w:type="auto"/>
          </w:tcPr>
          <w:p w:rsidR="0002076D" w:rsidRDefault="00874DF7" w:rsidP="002F0901">
            <w:pPr>
              <w:pStyle w:val="Compact"/>
              <w:jc w:val="left"/>
            </w:pPr>
            <w:r>
              <w:t>6.5</w:t>
            </w:r>
          </w:p>
        </w:tc>
        <w:tc>
          <w:tcPr>
            <w:tcW w:w="0" w:type="auto"/>
          </w:tcPr>
          <w:p w:rsidR="0002076D" w:rsidRDefault="00874DF7" w:rsidP="002F0901">
            <w:pPr>
              <w:pStyle w:val="Compact"/>
              <w:jc w:val="left"/>
            </w:pPr>
            <w:r>
              <w:t>6.6</w:t>
            </w:r>
          </w:p>
        </w:tc>
        <w:tc>
          <w:tcPr>
            <w:tcW w:w="0" w:type="auto"/>
          </w:tcPr>
          <w:p w:rsidR="0002076D" w:rsidRDefault="00874DF7" w:rsidP="002F0901">
            <w:pPr>
              <w:pStyle w:val="Compact"/>
              <w:jc w:val="left"/>
            </w:pPr>
            <w:r>
              <w:t>6.6</w:t>
            </w:r>
          </w:p>
        </w:tc>
        <w:tc>
          <w:tcPr>
            <w:tcW w:w="0" w:type="auto"/>
          </w:tcPr>
          <w:p w:rsidR="0002076D" w:rsidRDefault="00874DF7" w:rsidP="002F0901">
            <w:pPr>
              <w:pStyle w:val="Compact"/>
              <w:jc w:val="left"/>
            </w:pPr>
            <w:r>
              <w:t>7.8</w:t>
            </w:r>
          </w:p>
        </w:tc>
        <w:tc>
          <w:tcPr>
            <w:tcW w:w="0" w:type="auto"/>
          </w:tcPr>
          <w:p w:rsidR="0002076D" w:rsidRDefault="00874DF7" w:rsidP="002F0901">
            <w:pPr>
              <w:pStyle w:val="Compact"/>
              <w:jc w:val="left"/>
            </w:pPr>
            <w:r>
              <w:t>6.5</w:t>
            </w:r>
          </w:p>
        </w:tc>
        <w:tc>
          <w:tcPr>
            <w:tcW w:w="0" w:type="auto"/>
          </w:tcPr>
          <w:p w:rsidR="0002076D" w:rsidRDefault="00874DF7" w:rsidP="002F0901">
            <w:pPr>
              <w:pStyle w:val="Compact"/>
              <w:jc w:val="left"/>
            </w:pPr>
            <w:r>
              <w:t>6.9</w:t>
            </w:r>
          </w:p>
        </w:tc>
        <w:tc>
          <w:tcPr>
            <w:tcW w:w="0" w:type="auto"/>
          </w:tcPr>
          <w:p w:rsidR="0002076D" w:rsidRDefault="00874DF7" w:rsidP="002F0901">
            <w:pPr>
              <w:pStyle w:val="Compact"/>
              <w:jc w:val="left"/>
            </w:pPr>
            <w:r>
              <w:t>7.6</w:t>
            </w:r>
          </w:p>
        </w:tc>
      </w:tr>
      <w:tr w:rsidR="0002076D">
        <w:tc>
          <w:tcPr>
            <w:tcW w:w="0" w:type="auto"/>
          </w:tcPr>
          <w:p w:rsidR="0002076D" w:rsidRDefault="00874DF7" w:rsidP="002F0901">
            <w:pPr>
              <w:pStyle w:val="Compact"/>
              <w:jc w:val="left"/>
            </w:pPr>
            <w:r>
              <w:t>18</w:t>
            </w:r>
          </w:p>
        </w:tc>
        <w:tc>
          <w:tcPr>
            <w:tcW w:w="0" w:type="auto"/>
          </w:tcPr>
          <w:p w:rsidR="0002076D" w:rsidRDefault="00874DF7" w:rsidP="002F0901">
            <w:pPr>
              <w:pStyle w:val="Compact"/>
              <w:jc w:val="left"/>
            </w:pPr>
            <w:r>
              <w:t>16.4</w:t>
            </w:r>
          </w:p>
        </w:tc>
        <w:tc>
          <w:tcPr>
            <w:tcW w:w="0" w:type="auto"/>
          </w:tcPr>
          <w:p w:rsidR="0002076D" w:rsidRDefault="00874DF7" w:rsidP="002F0901">
            <w:pPr>
              <w:pStyle w:val="Compact"/>
              <w:jc w:val="left"/>
            </w:pPr>
            <w:r>
              <w:t>14.8</w:t>
            </w:r>
          </w:p>
        </w:tc>
        <w:tc>
          <w:tcPr>
            <w:tcW w:w="0" w:type="auto"/>
          </w:tcPr>
          <w:p w:rsidR="0002076D" w:rsidRDefault="00874DF7" w:rsidP="002F0901">
            <w:pPr>
              <w:pStyle w:val="Compact"/>
              <w:jc w:val="left"/>
            </w:pPr>
            <w:r>
              <w:t>14.9</w:t>
            </w:r>
          </w:p>
        </w:tc>
        <w:tc>
          <w:tcPr>
            <w:tcW w:w="0" w:type="auto"/>
          </w:tcPr>
          <w:p w:rsidR="0002076D" w:rsidRDefault="00874DF7" w:rsidP="002F0901">
            <w:pPr>
              <w:pStyle w:val="Compact"/>
              <w:jc w:val="left"/>
            </w:pPr>
            <w:r>
              <w:t>15.9</w:t>
            </w:r>
          </w:p>
        </w:tc>
        <w:tc>
          <w:tcPr>
            <w:tcW w:w="0" w:type="auto"/>
          </w:tcPr>
          <w:p w:rsidR="0002076D" w:rsidRDefault="00874DF7" w:rsidP="002F0901">
            <w:pPr>
              <w:pStyle w:val="Compact"/>
              <w:jc w:val="left"/>
            </w:pPr>
            <w:r>
              <w:t>15.7</w:t>
            </w:r>
          </w:p>
        </w:tc>
        <w:tc>
          <w:tcPr>
            <w:tcW w:w="0" w:type="auto"/>
          </w:tcPr>
          <w:p w:rsidR="0002076D" w:rsidRDefault="00874DF7" w:rsidP="002F0901">
            <w:pPr>
              <w:pStyle w:val="Compact"/>
              <w:jc w:val="left"/>
            </w:pPr>
            <w:r>
              <w:t>16.5</w:t>
            </w:r>
          </w:p>
        </w:tc>
        <w:tc>
          <w:tcPr>
            <w:tcW w:w="0" w:type="auto"/>
          </w:tcPr>
          <w:p w:rsidR="0002076D" w:rsidRDefault="00874DF7" w:rsidP="002F0901">
            <w:pPr>
              <w:pStyle w:val="Compact"/>
              <w:jc w:val="left"/>
            </w:pPr>
            <w:r>
              <w:t>16.3</w:t>
            </w:r>
          </w:p>
        </w:tc>
        <w:tc>
          <w:tcPr>
            <w:tcW w:w="0" w:type="auto"/>
          </w:tcPr>
          <w:p w:rsidR="0002076D" w:rsidRDefault="00874DF7" w:rsidP="002F0901">
            <w:pPr>
              <w:pStyle w:val="Compact"/>
              <w:jc w:val="left"/>
            </w:pPr>
            <w:r>
              <w:t>18.3</w:t>
            </w:r>
          </w:p>
        </w:tc>
        <w:tc>
          <w:tcPr>
            <w:tcW w:w="0" w:type="auto"/>
          </w:tcPr>
          <w:p w:rsidR="0002076D" w:rsidRDefault="00874DF7" w:rsidP="002F0901">
            <w:pPr>
              <w:pStyle w:val="Compact"/>
              <w:jc w:val="left"/>
            </w:pPr>
            <w:r>
              <w:t>16.3</w:t>
            </w:r>
          </w:p>
        </w:tc>
        <w:tc>
          <w:tcPr>
            <w:tcW w:w="0" w:type="auto"/>
          </w:tcPr>
          <w:p w:rsidR="0002076D" w:rsidRDefault="00874DF7" w:rsidP="002F0901">
            <w:pPr>
              <w:pStyle w:val="Compact"/>
              <w:jc w:val="left"/>
            </w:pPr>
            <w:r>
              <w:t>19.1</w:t>
            </w:r>
          </w:p>
        </w:tc>
        <w:tc>
          <w:tcPr>
            <w:tcW w:w="0" w:type="auto"/>
          </w:tcPr>
          <w:p w:rsidR="0002076D" w:rsidRDefault="00874DF7" w:rsidP="002F0901">
            <w:pPr>
              <w:pStyle w:val="Compact"/>
              <w:jc w:val="left"/>
            </w:pPr>
            <w:r>
              <w:t>18.4</w:t>
            </w:r>
          </w:p>
        </w:tc>
      </w:tr>
      <w:tr w:rsidR="0002076D">
        <w:tc>
          <w:tcPr>
            <w:tcW w:w="0" w:type="auto"/>
          </w:tcPr>
          <w:p w:rsidR="0002076D" w:rsidRDefault="00874DF7" w:rsidP="002F0901">
            <w:pPr>
              <w:pStyle w:val="Compact"/>
              <w:jc w:val="left"/>
            </w:pPr>
            <w:r>
              <w:t>24</w:t>
            </w:r>
          </w:p>
        </w:tc>
        <w:tc>
          <w:tcPr>
            <w:tcW w:w="0" w:type="auto"/>
          </w:tcPr>
          <w:p w:rsidR="0002076D" w:rsidRDefault="00874DF7" w:rsidP="002F0901">
            <w:pPr>
              <w:pStyle w:val="Compact"/>
              <w:jc w:val="left"/>
            </w:pPr>
            <w:r>
              <w:t>21.1</w:t>
            </w:r>
          </w:p>
        </w:tc>
        <w:tc>
          <w:tcPr>
            <w:tcW w:w="0" w:type="auto"/>
          </w:tcPr>
          <w:p w:rsidR="0002076D" w:rsidRDefault="00874DF7" w:rsidP="002F0901">
            <w:pPr>
              <w:pStyle w:val="Compact"/>
              <w:jc w:val="left"/>
            </w:pPr>
            <w:r>
              <w:t>19.5</w:t>
            </w:r>
          </w:p>
        </w:tc>
        <w:tc>
          <w:tcPr>
            <w:tcW w:w="0" w:type="auto"/>
          </w:tcPr>
          <w:p w:rsidR="0002076D" w:rsidRDefault="00874DF7" w:rsidP="002F0901">
            <w:pPr>
              <w:pStyle w:val="Compact"/>
              <w:jc w:val="left"/>
            </w:pPr>
            <w:r>
              <w:t>19.7</w:t>
            </w:r>
          </w:p>
        </w:tc>
        <w:tc>
          <w:tcPr>
            <w:tcW w:w="0" w:type="auto"/>
          </w:tcPr>
          <w:p w:rsidR="0002076D" w:rsidRDefault="00874DF7" w:rsidP="002F0901">
            <w:pPr>
              <w:pStyle w:val="Compact"/>
              <w:jc w:val="left"/>
            </w:pPr>
            <w:r>
              <w:t>21.0</w:t>
            </w:r>
          </w:p>
        </w:tc>
        <w:tc>
          <w:tcPr>
            <w:tcW w:w="0" w:type="auto"/>
          </w:tcPr>
          <w:p w:rsidR="0002076D" w:rsidRDefault="00874DF7" w:rsidP="002F0901">
            <w:pPr>
              <w:pStyle w:val="Compact"/>
              <w:jc w:val="left"/>
            </w:pPr>
            <w:r>
              <w:t>22.0</w:t>
            </w:r>
          </w:p>
        </w:tc>
        <w:tc>
          <w:tcPr>
            <w:tcW w:w="0" w:type="auto"/>
          </w:tcPr>
          <w:p w:rsidR="0002076D" w:rsidRDefault="00874DF7" w:rsidP="002F0901">
            <w:pPr>
              <w:pStyle w:val="Compact"/>
              <w:jc w:val="left"/>
            </w:pPr>
            <w:r>
              <w:t>22.4</w:t>
            </w:r>
          </w:p>
        </w:tc>
        <w:tc>
          <w:tcPr>
            <w:tcW w:w="0" w:type="auto"/>
          </w:tcPr>
          <w:p w:rsidR="0002076D" w:rsidRDefault="00874DF7" w:rsidP="002F0901">
            <w:pPr>
              <w:pStyle w:val="Compact"/>
              <w:jc w:val="left"/>
            </w:pPr>
            <w:r>
              <w:t>23.3</w:t>
            </w:r>
          </w:p>
        </w:tc>
        <w:tc>
          <w:tcPr>
            <w:tcW w:w="0" w:type="auto"/>
          </w:tcPr>
          <w:p w:rsidR="0002076D" w:rsidRDefault="00874DF7" w:rsidP="002F0901">
            <w:pPr>
              <w:pStyle w:val="Compact"/>
              <w:jc w:val="left"/>
            </w:pPr>
            <w:r>
              <w:t>23.9</w:t>
            </w:r>
          </w:p>
        </w:tc>
        <w:tc>
          <w:tcPr>
            <w:tcW w:w="0" w:type="auto"/>
          </w:tcPr>
          <w:p w:rsidR="0002076D" w:rsidRDefault="00874DF7" w:rsidP="002F0901">
            <w:pPr>
              <w:pStyle w:val="Compact"/>
              <w:jc w:val="left"/>
            </w:pPr>
            <w:r>
              <w:t>21.7</w:t>
            </w:r>
          </w:p>
        </w:tc>
        <w:tc>
          <w:tcPr>
            <w:tcW w:w="0" w:type="auto"/>
          </w:tcPr>
          <w:p w:rsidR="0002076D" w:rsidRDefault="00874DF7" w:rsidP="002F0901">
            <w:pPr>
              <w:pStyle w:val="Compact"/>
              <w:jc w:val="left"/>
            </w:pPr>
            <w:r>
              <w:t>26.1</w:t>
            </w:r>
          </w:p>
        </w:tc>
        <w:tc>
          <w:tcPr>
            <w:tcW w:w="0" w:type="auto"/>
          </w:tcPr>
          <w:p w:rsidR="0002076D" w:rsidRDefault="00874DF7" w:rsidP="002F0901">
            <w:pPr>
              <w:pStyle w:val="Compact"/>
              <w:jc w:val="left"/>
            </w:pPr>
            <w:r>
              <w:t>-</w:t>
            </w:r>
          </w:p>
        </w:tc>
      </w:tr>
      <w:tr w:rsidR="0002076D">
        <w:tc>
          <w:tcPr>
            <w:tcW w:w="0" w:type="auto"/>
          </w:tcPr>
          <w:p w:rsidR="0002076D" w:rsidRDefault="00874DF7" w:rsidP="002F0901">
            <w:pPr>
              <w:pStyle w:val="Compact"/>
              <w:jc w:val="left"/>
            </w:pPr>
            <w:r>
              <w:t>30</w:t>
            </w:r>
          </w:p>
        </w:tc>
        <w:tc>
          <w:tcPr>
            <w:tcW w:w="0" w:type="auto"/>
          </w:tcPr>
          <w:p w:rsidR="0002076D" w:rsidRDefault="00874DF7" w:rsidP="002F0901">
            <w:pPr>
              <w:pStyle w:val="Compact"/>
              <w:jc w:val="left"/>
            </w:pPr>
            <w:r>
              <w:t>23.7</w:t>
            </w:r>
          </w:p>
        </w:tc>
        <w:tc>
          <w:tcPr>
            <w:tcW w:w="0" w:type="auto"/>
          </w:tcPr>
          <w:p w:rsidR="0002076D" w:rsidRDefault="00874DF7" w:rsidP="002F0901">
            <w:pPr>
              <w:pStyle w:val="Compact"/>
              <w:jc w:val="left"/>
            </w:pPr>
            <w:r>
              <w:t>22.9</w:t>
            </w:r>
          </w:p>
        </w:tc>
        <w:tc>
          <w:tcPr>
            <w:tcW w:w="0" w:type="auto"/>
          </w:tcPr>
          <w:p w:rsidR="0002076D" w:rsidRDefault="00874DF7" w:rsidP="002F0901">
            <w:pPr>
              <w:pStyle w:val="Compact"/>
              <w:jc w:val="left"/>
            </w:pPr>
            <w:r>
              <w:t>23.4</w:t>
            </w:r>
          </w:p>
        </w:tc>
        <w:tc>
          <w:tcPr>
            <w:tcW w:w="0" w:type="auto"/>
          </w:tcPr>
          <w:p w:rsidR="0002076D" w:rsidRDefault="00874DF7" w:rsidP="002F0901">
            <w:pPr>
              <w:pStyle w:val="Compact"/>
              <w:jc w:val="left"/>
            </w:pPr>
            <w:r>
              <w:t>24.5</w:t>
            </w:r>
          </w:p>
        </w:tc>
        <w:tc>
          <w:tcPr>
            <w:tcW w:w="0" w:type="auto"/>
          </w:tcPr>
          <w:p w:rsidR="0002076D" w:rsidRDefault="00874DF7" w:rsidP="002F0901">
            <w:pPr>
              <w:pStyle w:val="Compact"/>
              <w:jc w:val="left"/>
            </w:pPr>
            <w:r>
              <w:t>25.1</w:t>
            </w:r>
          </w:p>
        </w:tc>
        <w:tc>
          <w:tcPr>
            <w:tcW w:w="0" w:type="auto"/>
          </w:tcPr>
          <w:p w:rsidR="0002076D" w:rsidRDefault="00874DF7" w:rsidP="002F0901">
            <w:pPr>
              <w:pStyle w:val="Compact"/>
              <w:jc w:val="left"/>
            </w:pPr>
            <w:r>
              <w:t>26.3</w:t>
            </w:r>
          </w:p>
        </w:tc>
        <w:tc>
          <w:tcPr>
            <w:tcW w:w="0" w:type="auto"/>
          </w:tcPr>
          <w:p w:rsidR="0002076D" w:rsidRDefault="00874DF7" w:rsidP="002F0901">
            <w:pPr>
              <w:pStyle w:val="Compact"/>
              <w:jc w:val="left"/>
            </w:pPr>
            <w:r>
              <w:t>26.3</w:t>
            </w:r>
          </w:p>
        </w:tc>
        <w:tc>
          <w:tcPr>
            <w:tcW w:w="0" w:type="auto"/>
          </w:tcPr>
          <w:p w:rsidR="0002076D" w:rsidRDefault="00874DF7" w:rsidP="002F0901">
            <w:pPr>
              <w:pStyle w:val="Compact"/>
              <w:jc w:val="left"/>
            </w:pPr>
            <w:r>
              <w:t>26.7</w:t>
            </w:r>
          </w:p>
        </w:tc>
        <w:tc>
          <w:tcPr>
            <w:tcW w:w="0" w:type="auto"/>
          </w:tcPr>
          <w:p w:rsidR="0002076D" w:rsidRDefault="00874DF7" w:rsidP="002F0901">
            <w:pPr>
              <w:pStyle w:val="Compact"/>
              <w:jc w:val="left"/>
            </w:pPr>
            <w:r>
              <w:t>24.9</w:t>
            </w:r>
          </w:p>
        </w:tc>
        <w:tc>
          <w:tcPr>
            <w:tcW w:w="0" w:type="auto"/>
          </w:tcPr>
          <w:p w:rsidR="0002076D" w:rsidRDefault="00874DF7" w:rsidP="002F0901">
            <w:pPr>
              <w:pStyle w:val="Compact"/>
              <w:jc w:val="left"/>
            </w:pPr>
            <w:r>
              <w:t>29.0</w:t>
            </w:r>
          </w:p>
        </w:tc>
        <w:tc>
          <w:tcPr>
            <w:tcW w:w="0" w:type="auto"/>
          </w:tcPr>
          <w:p w:rsidR="0002076D" w:rsidRDefault="00874DF7" w:rsidP="002F0901">
            <w:pPr>
              <w:pStyle w:val="Compact"/>
              <w:jc w:val="left"/>
            </w:pPr>
            <w:r>
              <w:t>-</w:t>
            </w:r>
          </w:p>
        </w:tc>
      </w:tr>
      <w:tr w:rsidR="0002076D">
        <w:tc>
          <w:tcPr>
            <w:tcW w:w="0" w:type="auto"/>
          </w:tcPr>
          <w:p w:rsidR="0002076D" w:rsidRDefault="00874DF7" w:rsidP="002F0901">
            <w:pPr>
              <w:pStyle w:val="Compact"/>
              <w:jc w:val="left"/>
            </w:pPr>
            <w:r>
              <w:t>36</w:t>
            </w:r>
          </w:p>
        </w:tc>
        <w:tc>
          <w:tcPr>
            <w:tcW w:w="0" w:type="auto"/>
          </w:tcPr>
          <w:p w:rsidR="0002076D" w:rsidRDefault="00874DF7" w:rsidP="002F0901">
            <w:pPr>
              <w:pStyle w:val="Compact"/>
              <w:jc w:val="left"/>
            </w:pPr>
            <w:r>
              <w:t>25.8</w:t>
            </w:r>
          </w:p>
        </w:tc>
        <w:tc>
          <w:tcPr>
            <w:tcW w:w="0" w:type="auto"/>
          </w:tcPr>
          <w:p w:rsidR="0002076D" w:rsidRDefault="00874DF7" w:rsidP="002F0901">
            <w:pPr>
              <w:pStyle w:val="Compact"/>
              <w:jc w:val="left"/>
            </w:pPr>
            <w:r>
              <w:t>24.8</w:t>
            </w:r>
          </w:p>
        </w:tc>
        <w:tc>
          <w:tcPr>
            <w:tcW w:w="0" w:type="auto"/>
          </w:tcPr>
          <w:p w:rsidR="0002076D" w:rsidRDefault="00874DF7" w:rsidP="002F0901">
            <w:pPr>
              <w:pStyle w:val="Compact"/>
              <w:jc w:val="left"/>
            </w:pPr>
            <w:r>
              <w:t>25.3</w:t>
            </w:r>
          </w:p>
        </w:tc>
        <w:tc>
          <w:tcPr>
            <w:tcW w:w="0" w:type="auto"/>
          </w:tcPr>
          <w:p w:rsidR="0002076D" w:rsidRDefault="00874DF7" w:rsidP="002F0901">
            <w:pPr>
              <w:pStyle w:val="Compact"/>
              <w:jc w:val="left"/>
            </w:pPr>
            <w:r>
              <w:t>26.5</w:t>
            </w:r>
          </w:p>
        </w:tc>
        <w:tc>
          <w:tcPr>
            <w:tcW w:w="0" w:type="auto"/>
          </w:tcPr>
          <w:p w:rsidR="0002076D" w:rsidRDefault="00874DF7" w:rsidP="002F0901">
            <w:pPr>
              <w:pStyle w:val="Compact"/>
              <w:jc w:val="left"/>
            </w:pPr>
            <w:r>
              <w:t>27.2</w:t>
            </w:r>
          </w:p>
        </w:tc>
        <w:tc>
          <w:tcPr>
            <w:tcW w:w="0" w:type="auto"/>
          </w:tcPr>
          <w:p w:rsidR="0002076D" w:rsidRDefault="00874DF7" w:rsidP="002F0901">
            <w:pPr>
              <w:pStyle w:val="Compact"/>
              <w:jc w:val="left"/>
            </w:pPr>
            <w:r>
              <w:t>28.8</w:t>
            </w:r>
          </w:p>
        </w:tc>
        <w:tc>
          <w:tcPr>
            <w:tcW w:w="0" w:type="auto"/>
          </w:tcPr>
          <w:p w:rsidR="0002076D" w:rsidRDefault="00874DF7" w:rsidP="002F0901">
            <w:pPr>
              <w:pStyle w:val="Compact"/>
              <w:jc w:val="left"/>
            </w:pPr>
            <w:r>
              <w:t>27.9</w:t>
            </w:r>
          </w:p>
        </w:tc>
        <w:tc>
          <w:tcPr>
            <w:tcW w:w="0" w:type="auto"/>
          </w:tcPr>
          <w:p w:rsidR="0002076D" w:rsidRDefault="00874DF7" w:rsidP="002F0901">
            <w:pPr>
              <w:pStyle w:val="Compact"/>
              <w:jc w:val="left"/>
            </w:pPr>
            <w:r>
              <w:t>28.3</w:t>
            </w:r>
          </w:p>
        </w:tc>
        <w:tc>
          <w:tcPr>
            <w:tcW w:w="0" w:type="auto"/>
          </w:tcPr>
          <w:p w:rsidR="0002076D" w:rsidRDefault="00874DF7" w:rsidP="002F0901">
            <w:pPr>
              <w:pStyle w:val="Compact"/>
              <w:jc w:val="left"/>
            </w:pPr>
            <w:r>
              <w:t>26.9</w:t>
            </w:r>
          </w:p>
        </w:tc>
        <w:tc>
          <w:tcPr>
            <w:tcW w:w="0" w:type="auto"/>
          </w:tcPr>
          <w:p w:rsidR="0002076D" w:rsidRDefault="00874DF7" w:rsidP="002F0901">
            <w:pPr>
              <w:pStyle w:val="Compact"/>
              <w:jc w:val="left"/>
            </w:pPr>
            <w:r>
              <w:t>-</w:t>
            </w:r>
          </w:p>
        </w:tc>
        <w:tc>
          <w:tcPr>
            <w:tcW w:w="0" w:type="auto"/>
          </w:tcPr>
          <w:p w:rsidR="0002076D" w:rsidRDefault="00874DF7" w:rsidP="002F0901">
            <w:pPr>
              <w:pStyle w:val="Compact"/>
              <w:jc w:val="left"/>
            </w:pPr>
            <w:r>
              <w:t>-</w:t>
            </w:r>
          </w:p>
        </w:tc>
      </w:tr>
      <w:tr w:rsidR="0002076D">
        <w:tc>
          <w:tcPr>
            <w:tcW w:w="0" w:type="auto"/>
          </w:tcPr>
          <w:p w:rsidR="0002076D" w:rsidRDefault="00874DF7" w:rsidP="002F0901">
            <w:pPr>
              <w:pStyle w:val="Compact"/>
              <w:jc w:val="left"/>
            </w:pPr>
            <w:r>
              <w:t>42</w:t>
            </w:r>
          </w:p>
        </w:tc>
        <w:tc>
          <w:tcPr>
            <w:tcW w:w="0" w:type="auto"/>
          </w:tcPr>
          <w:p w:rsidR="0002076D" w:rsidRDefault="00874DF7" w:rsidP="002F0901">
            <w:pPr>
              <w:pStyle w:val="Compact"/>
              <w:jc w:val="left"/>
            </w:pPr>
            <w:r>
              <w:t>26.9</w:t>
            </w:r>
          </w:p>
        </w:tc>
        <w:tc>
          <w:tcPr>
            <w:tcW w:w="0" w:type="auto"/>
          </w:tcPr>
          <w:p w:rsidR="0002076D" w:rsidRDefault="00874DF7" w:rsidP="002F0901">
            <w:pPr>
              <w:pStyle w:val="Compact"/>
              <w:jc w:val="left"/>
            </w:pPr>
            <w:r>
              <w:t>26.5</w:t>
            </w:r>
          </w:p>
        </w:tc>
        <w:tc>
          <w:tcPr>
            <w:tcW w:w="0" w:type="auto"/>
          </w:tcPr>
          <w:p w:rsidR="0002076D" w:rsidRDefault="00874DF7" w:rsidP="002F0901">
            <w:pPr>
              <w:pStyle w:val="Compact"/>
              <w:jc w:val="left"/>
            </w:pPr>
            <w:r>
              <w:t>26.7</w:t>
            </w:r>
          </w:p>
        </w:tc>
        <w:tc>
          <w:tcPr>
            <w:tcW w:w="0" w:type="auto"/>
          </w:tcPr>
          <w:p w:rsidR="0002076D" w:rsidRDefault="00874DF7" w:rsidP="002F0901">
            <w:pPr>
              <w:pStyle w:val="Compact"/>
              <w:jc w:val="left"/>
            </w:pPr>
            <w:r>
              <w:t>27.7</w:t>
            </w:r>
          </w:p>
        </w:tc>
        <w:tc>
          <w:tcPr>
            <w:tcW w:w="0" w:type="auto"/>
          </w:tcPr>
          <w:p w:rsidR="0002076D" w:rsidRDefault="00874DF7" w:rsidP="002F0901">
            <w:pPr>
              <w:pStyle w:val="Compact"/>
              <w:jc w:val="left"/>
            </w:pPr>
            <w:r>
              <w:t>28.5</w:t>
            </w:r>
          </w:p>
        </w:tc>
        <w:tc>
          <w:tcPr>
            <w:tcW w:w="0" w:type="auto"/>
          </w:tcPr>
          <w:p w:rsidR="0002076D" w:rsidRDefault="00874DF7" w:rsidP="002F0901">
            <w:pPr>
              <w:pStyle w:val="Compact"/>
              <w:jc w:val="left"/>
            </w:pPr>
            <w:r>
              <w:t>30.1</w:t>
            </w:r>
          </w:p>
        </w:tc>
        <w:tc>
          <w:tcPr>
            <w:tcW w:w="0" w:type="auto"/>
          </w:tcPr>
          <w:p w:rsidR="0002076D" w:rsidRDefault="00874DF7" w:rsidP="002F0901">
            <w:pPr>
              <w:pStyle w:val="Compact"/>
              <w:jc w:val="left"/>
            </w:pPr>
            <w:r>
              <w:t>28.7</w:t>
            </w:r>
          </w:p>
        </w:tc>
        <w:tc>
          <w:tcPr>
            <w:tcW w:w="0" w:type="auto"/>
          </w:tcPr>
          <w:p w:rsidR="0002076D" w:rsidRDefault="00874DF7" w:rsidP="002F0901">
            <w:pPr>
              <w:pStyle w:val="Compact"/>
              <w:jc w:val="left"/>
            </w:pPr>
            <w:r>
              <w:t>29.5</w:t>
            </w:r>
          </w:p>
        </w:tc>
        <w:tc>
          <w:tcPr>
            <w:tcW w:w="0" w:type="auto"/>
          </w:tcPr>
          <w:p w:rsidR="0002076D" w:rsidRDefault="00874DF7" w:rsidP="002F0901">
            <w:pPr>
              <w:pStyle w:val="Compact"/>
              <w:jc w:val="left"/>
            </w:pPr>
            <w:r>
              <w:t>27.5</w:t>
            </w:r>
          </w:p>
        </w:tc>
        <w:tc>
          <w:tcPr>
            <w:tcW w:w="0" w:type="auto"/>
          </w:tcPr>
          <w:p w:rsidR="0002076D" w:rsidRDefault="00874DF7" w:rsidP="002F0901">
            <w:pPr>
              <w:pStyle w:val="Compact"/>
              <w:jc w:val="left"/>
            </w:pPr>
            <w:r>
              <w:t>-</w:t>
            </w:r>
          </w:p>
        </w:tc>
        <w:tc>
          <w:tcPr>
            <w:tcW w:w="0" w:type="auto"/>
          </w:tcPr>
          <w:p w:rsidR="0002076D" w:rsidRDefault="00874DF7" w:rsidP="002F0901">
            <w:pPr>
              <w:pStyle w:val="Compact"/>
              <w:jc w:val="left"/>
            </w:pPr>
            <w:r>
              <w:t>-</w:t>
            </w:r>
          </w:p>
        </w:tc>
      </w:tr>
      <w:tr w:rsidR="0002076D">
        <w:tc>
          <w:tcPr>
            <w:tcW w:w="0" w:type="auto"/>
          </w:tcPr>
          <w:p w:rsidR="0002076D" w:rsidRDefault="00874DF7" w:rsidP="002F0901">
            <w:pPr>
              <w:pStyle w:val="Compact"/>
              <w:jc w:val="left"/>
            </w:pPr>
            <w:r>
              <w:t>48</w:t>
            </w:r>
          </w:p>
        </w:tc>
        <w:tc>
          <w:tcPr>
            <w:tcW w:w="0" w:type="auto"/>
          </w:tcPr>
          <w:p w:rsidR="0002076D" w:rsidRDefault="00874DF7" w:rsidP="002F0901">
            <w:pPr>
              <w:pStyle w:val="Compact"/>
              <w:jc w:val="left"/>
            </w:pPr>
            <w:r>
              <w:t>27.8</w:t>
            </w:r>
          </w:p>
        </w:tc>
        <w:tc>
          <w:tcPr>
            <w:tcW w:w="0" w:type="auto"/>
          </w:tcPr>
          <w:p w:rsidR="0002076D" w:rsidRDefault="00874DF7" w:rsidP="002F0901">
            <w:pPr>
              <w:pStyle w:val="Compact"/>
              <w:jc w:val="left"/>
            </w:pPr>
            <w:r>
              <w:t>27.4</w:t>
            </w:r>
          </w:p>
        </w:tc>
        <w:tc>
          <w:tcPr>
            <w:tcW w:w="0" w:type="auto"/>
          </w:tcPr>
          <w:p w:rsidR="0002076D" w:rsidRDefault="00874DF7" w:rsidP="002F0901">
            <w:pPr>
              <w:pStyle w:val="Compact"/>
              <w:jc w:val="left"/>
            </w:pPr>
            <w:r>
              <w:t>27.8</w:t>
            </w:r>
          </w:p>
        </w:tc>
        <w:tc>
          <w:tcPr>
            <w:tcW w:w="0" w:type="auto"/>
          </w:tcPr>
          <w:p w:rsidR="0002076D" w:rsidRDefault="00874DF7" w:rsidP="002F0901">
            <w:pPr>
              <w:pStyle w:val="Compact"/>
              <w:jc w:val="left"/>
            </w:pPr>
            <w:r>
              <w:t>28.5</w:t>
            </w:r>
          </w:p>
        </w:tc>
        <w:tc>
          <w:tcPr>
            <w:tcW w:w="0" w:type="auto"/>
          </w:tcPr>
          <w:p w:rsidR="0002076D" w:rsidRDefault="00874DF7" w:rsidP="002F0901">
            <w:pPr>
              <w:pStyle w:val="Compact"/>
              <w:jc w:val="left"/>
            </w:pPr>
            <w:r>
              <w:t>29.1</w:t>
            </w:r>
          </w:p>
        </w:tc>
        <w:tc>
          <w:tcPr>
            <w:tcW w:w="0" w:type="auto"/>
          </w:tcPr>
          <w:p w:rsidR="0002076D" w:rsidRDefault="00874DF7" w:rsidP="002F0901">
            <w:pPr>
              <w:pStyle w:val="Compact"/>
              <w:jc w:val="left"/>
            </w:pPr>
            <w:r>
              <w:t>31.0</w:t>
            </w:r>
          </w:p>
        </w:tc>
        <w:tc>
          <w:tcPr>
            <w:tcW w:w="0" w:type="auto"/>
          </w:tcPr>
          <w:p w:rsidR="0002076D" w:rsidRDefault="00874DF7" w:rsidP="002F0901">
            <w:pPr>
              <w:pStyle w:val="Compact"/>
              <w:jc w:val="left"/>
            </w:pPr>
            <w:r>
              <w:t>29.4</w:t>
            </w:r>
          </w:p>
        </w:tc>
        <w:tc>
          <w:tcPr>
            <w:tcW w:w="0" w:type="auto"/>
          </w:tcPr>
          <w:p w:rsidR="0002076D" w:rsidRDefault="00874DF7" w:rsidP="002F0901">
            <w:pPr>
              <w:pStyle w:val="Compact"/>
              <w:jc w:val="left"/>
            </w:pPr>
            <w:r>
              <w:t>30.4</w:t>
            </w:r>
          </w:p>
        </w:tc>
        <w:tc>
          <w:tcPr>
            <w:tcW w:w="0" w:type="auto"/>
          </w:tcPr>
          <w:p w:rsidR="0002076D" w:rsidRDefault="00874DF7" w:rsidP="002F0901">
            <w:pPr>
              <w:pStyle w:val="Compact"/>
              <w:jc w:val="left"/>
            </w:pPr>
            <w:r>
              <w:t>-</w:t>
            </w:r>
          </w:p>
        </w:tc>
        <w:tc>
          <w:tcPr>
            <w:tcW w:w="0" w:type="auto"/>
          </w:tcPr>
          <w:p w:rsidR="0002076D" w:rsidRDefault="00874DF7" w:rsidP="002F0901">
            <w:pPr>
              <w:pStyle w:val="Compact"/>
              <w:jc w:val="left"/>
            </w:pPr>
            <w:r>
              <w:t>-</w:t>
            </w:r>
          </w:p>
        </w:tc>
        <w:tc>
          <w:tcPr>
            <w:tcW w:w="0" w:type="auto"/>
          </w:tcPr>
          <w:p w:rsidR="0002076D" w:rsidRDefault="00874DF7" w:rsidP="002F0901">
            <w:pPr>
              <w:pStyle w:val="Compact"/>
              <w:jc w:val="left"/>
            </w:pPr>
            <w:r>
              <w:t>-</w:t>
            </w:r>
          </w:p>
        </w:tc>
      </w:tr>
      <w:tr w:rsidR="0002076D">
        <w:tc>
          <w:tcPr>
            <w:tcW w:w="0" w:type="auto"/>
          </w:tcPr>
          <w:p w:rsidR="0002076D" w:rsidRDefault="00874DF7" w:rsidP="002F0901">
            <w:pPr>
              <w:pStyle w:val="Compact"/>
              <w:jc w:val="left"/>
            </w:pPr>
            <w:r>
              <w:t>54</w:t>
            </w:r>
          </w:p>
        </w:tc>
        <w:tc>
          <w:tcPr>
            <w:tcW w:w="0" w:type="auto"/>
          </w:tcPr>
          <w:p w:rsidR="0002076D" w:rsidRDefault="00874DF7" w:rsidP="002F0901">
            <w:pPr>
              <w:pStyle w:val="Compact"/>
              <w:jc w:val="left"/>
            </w:pPr>
            <w:r>
              <w:t>28.4</w:t>
            </w:r>
          </w:p>
        </w:tc>
        <w:tc>
          <w:tcPr>
            <w:tcW w:w="0" w:type="auto"/>
          </w:tcPr>
          <w:p w:rsidR="0002076D" w:rsidRDefault="00874DF7" w:rsidP="002F0901">
            <w:pPr>
              <w:pStyle w:val="Compact"/>
              <w:jc w:val="left"/>
            </w:pPr>
            <w:r>
              <w:t>28.3</w:t>
            </w:r>
          </w:p>
        </w:tc>
        <w:tc>
          <w:tcPr>
            <w:tcW w:w="0" w:type="auto"/>
          </w:tcPr>
          <w:p w:rsidR="0002076D" w:rsidRDefault="00874DF7" w:rsidP="002F0901">
            <w:pPr>
              <w:pStyle w:val="Compact"/>
              <w:jc w:val="left"/>
            </w:pPr>
            <w:r>
              <w:t>28.4</w:t>
            </w:r>
          </w:p>
        </w:tc>
        <w:tc>
          <w:tcPr>
            <w:tcW w:w="0" w:type="auto"/>
          </w:tcPr>
          <w:p w:rsidR="0002076D" w:rsidRDefault="00874DF7" w:rsidP="002F0901">
            <w:pPr>
              <w:pStyle w:val="Compact"/>
              <w:jc w:val="left"/>
            </w:pPr>
            <w:r>
              <w:t>29.1</w:t>
            </w:r>
          </w:p>
        </w:tc>
        <w:tc>
          <w:tcPr>
            <w:tcW w:w="0" w:type="auto"/>
          </w:tcPr>
          <w:p w:rsidR="0002076D" w:rsidRDefault="00874DF7" w:rsidP="002F0901">
            <w:pPr>
              <w:pStyle w:val="Compact"/>
              <w:jc w:val="left"/>
            </w:pPr>
            <w:r>
              <w:t>29.9</w:t>
            </w:r>
          </w:p>
        </w:tc>
        <w:tc>
          <w:tcPr>
            <w:tcW w:w="0" w:type="auto"/>
          </w:tcPr>
          <w:p w:rsidR="0002076D" w:rsidRDefault="00874DF7" w:rsidP="002F0901">
            <w:pPr>
              <w:pStyle w:val="Compact"/>
              <w:jc w:val="left"/>
            </w:pPr>
            <w:r>
              <w:t>31.4</w:t>
            </w:r>
          </w:p>
        </w:tc>
        <w:tc>
          <w:tcPr>
            <w:tcW w:w="0" w:type="auto"/>
          </w:tcPr>
          <w:p w:rsidR="0002076D" w:rsidRDefault="00874DF7" w:rsidP="002F0901">
            <w:pPr>
              <w:pStyle w:val="Compact"/>
              <w:jc w:val="left"/>
            </w:pPr>
            <w:r>
              <w:t>30.1</w:t>
            </w:r>
          </w:p>
        </w:tc>
        <w:tc>
          <w:tcPr>
            <w:tcW w:w="0" w:type="auto"/>
          </w:tcPr>
          <w:p w:rsidR="0002076D" w:rsidRDefault="00874DF7" w:rsidP="002F0901">
            <w:pPr>
              <w:pStyle w:val="Compact"/>
              <w:jc w:val="left"/>
            </w:pPr>
            <w:r>
              <w:t>30.9</w:t>
            </w:r>
          </w:p>
        </w:tc>
        <w:tc>
          <w:tcPr>
            <w:tcW w:w="0" w:type="auto"/>
          </w:tcPr>
          <w:p w:rsidR="0002076D" w:rsidRDefault="00874DF7" w:rsidP="002F0901">
            <w:pPr>
              <w:pStyle w:val="Compact"/>
              <w:jc w:val="left"/>
            </w:pPr>
            <w:r>
              <w:t>-</w:t>
            </w:r>
          </w:p>
        </w:tc>
        <w:tc>
          <w:tcPr>
            <w:tcW w:w="0" w:type="auto"/>
          </w:tcPr>
          <w:p w:rsidR="0002076D" w:rsidRDefault="00874DF7" w:rsidP="002F0901">
            <w:pPr>
              <w:pStyle w:val="Compact"/>
              <w:jc w:val="left"/>
            </w:pPr>
            <w:r>
              <w:t>-</w:t>
            </w:r>
          </w:p>
        </w:tc>
        <w:tc>
          <w:tcPr>
            <w:tcW w:w="0" w:type="auto"/>
          </w:tcPr>
          <w:p w:rsidR="0002076D" w:rsidRDefault="00874DF7" w:rsidP="002F0901">
            <w:pPr>
              <w:pStyle w:val="Compact"/>
              <w:jc w:val="left"/>
            </w:pPr>
            <w:r>
              <w:t>-</w:t>
            </w:r>
          </w:p>
        </w:tc>
      </w:tr>
      <w:tr w:rsidR="0002076D">
        <w:tc>
          <w:tcPr>
            <w:tcW w:w="0" w:type="auto"/>
          </w:tcPr>
          <w:p w:rsidR="0002076D" w:rsidRDefault="00874DF7" w:rsidP="002F0901">
            <w:pPr>
              <w:pStyle w:val="Compact"/>
              <w:jc w:val="left"/>
            </w:pPr>
            <w:r>
              <w:t>59</w:t>
            </w:r>
          </w:p>
        </w:tc>
        <w:tc>
          <w:tcPr>
            <w:tcW w:w="0" w:type="auto"/>
          </w:tcPr>
          <w:p w:rsidR="0002076D" w:rsidRDefault="00874DF7" w:rsidP="002F0901">
            <w:pPr>
              <w:pStyle w:val="Compact"/>
              <w:jc w:val="left"/>
            </w:pPr>
            <w:r>
              <w:t>28.8</w:t>
            </w:r>
          </w:p>
        </w:tc>
        <w:tc>
          <w:tcPr>
            <w:tcW w:w="0" w:type="auto"/>
          </w:tcPr>
          <w:p w:rsidR="0002076D" w:rsidRDefault="00874DF7" w:rsidP="002F0901">
            <w:pPr>
              <w:pStyle w:val="Compact"/>
              <w:jc w:val="left"/>
            </w:pPr>
            <w:r>
              <w:t>28.6</w:t>
            </w:r>
          </w:p>
        </w:tc>
        <w:tc>
          <w:tcPr>
            <w:tcW w:w="0" w:type="auto"/>
          </w:tcPr>
          <w:p w:rsidR="0002076D" w:rsidRDefault="00874DF7" w:rsidP="002F0901">
            <w:pPr>
              <w:pStyle w:val="Compact"/>
              <w:jc w:val="left"/>
            </w:pPr>
            <w:r>
              <w:t>28.6</w:t>
            </w:r>
          </w:p>
        </w:tc>
        <w:tc>
          <w:tcPr>
            <w:tcW w:w="0" w:type="auto"/>
          </w:tcPr>
          <w:p w:rsidR="0002076D" w:rsidRDefault="00874DF7" w:rsidP="002F0901">
            <w:pPr>
              <w:pStyle w:val="Compact"/>
              <w:jc w:val="left"/>
            </w:pPr>
            <w:r>
              <w:t>29.5</w:t>
            </w:r>
          </w:p>
        </w:tc>
        <w:tc>
          <w:tcPr>
            <w:tcW w:w="0" w:type="auto"/>
          </w:tcPr>
          <w:p w:rsidR="0002076D" w:rsidRDefault="00874DF7" w:rsidP="002F0901">
            <w:pPr>
              <w:pStyle w:val="Compact"/>
              <w:jc w:val="left"/>
            </w:pPr>
            <w:r>
              <w:t>30.2</w:t>
            </w:r>
          </w:p>
        </w:tc>
        <w:tc>
          <w:tcPr>
            <w:tcW w:w="0" w:type="auto"/>
          </w:tcPr>
          <w:p w:rsidR="0002076D" w:rsidRDefault="00874DF7" w:rsidP="002F0901">
            <w:pPr>
              <w:pStyle w:val="Compact"/>
              <w:jc w:val="left"/>
            </w:pPr>
            <w:r>
              <w:t>31.7</w:t>
            </w:r>
          </w:p>
        </w:tc>
        <w:tc>
          <w:tcPr>
            <w:tcW w:w="0" w:type="auto"/>
          </w:tcPr>
          <w:p w:rsidR="0002076D" w:rsidRDefault="00874DF7" w:rsidP="002F0901">
            <w:pPr>
              <w:pStyle w:val="Compact"/>
              <w:jc w:val="left"/>
            </w:pPr>
            <w:r>
              <w:t>30.4</w:t>
            </w:r>
          </w:p>
        </w:tc>
        <w:tc>
          <w:tcPr>
            <w:tcW w:w="0" w:type="auto"/>
          </w:tcPr>
          <w:p w:rsidR="0002076D" w:rsidRDefault="00874DF7" w:rsidP="002F0901">
            <w:pPr>
              <w:pStyle w:val="Compact"/>
              <w:jc w:val="left"/>
            </w:pPr>
            <w:r>
              <w:t>31.3</w:t>
            </w:r>
          </w:p>
        </w:tc>
        <w:tc>
          <w:tcPr>
            <w:tcW w:w="0" w:type="auto"/>
          </w:tcPr>
          <w:p w:rsidR="0002076D" w:rsidRDefault="00874DF7" w:rsidP="002F0901">
            <w:pPr>
              <w:pStyle w:val="Compact"/>
              <w:jc w:val="left"/>
            </w:pPr>
            <w:r>
              <w:t>-</w:t>
            </w:r>
          </w:p>
        </w:tc>
        <w:tc>
          <w:tcPr>
            <w:tcW w:w="0" w:type="auto"/>
          </w:tcPr>
          <w:p w:rsidR="0002076D" w:rsidRDefault="00874DF7" w:rsidP="002F0901">
            <w:pPr>
              <w:pStyle w:val="Compact"/>
              <w:jc w:val="left"/>
            </w:pPr>
            <w:r>
              <w:t>-</w:t>
            </w:r>
          </w:p>
        </w:tc>
        <w:tc>
          <w:tcPr>
            <w:tcW w:w="0" w:type="auto"/>
          </w:tcPr>
          <w:p w:rsidR="0002076D" w:rsidRDefault="00874DF7" w:rsidP="002F0901">
            <w:pPr>
              <w:pStyle w:val="Compact"/>
              <w:jc w:val="left"/>
            </w:pPr>
            <w:r>
              <w:t>-</w:t>
            </w:r>
          </w:p>
        </w:tc>
      </w:tr>
    </w:tbl>
    <w:p w:rsidR="0002076D" w:rsidRDefault="00874DF7" w:rsidP="002F0901">
      <w:r>
        <w:rPr>
          <w:noProof/>
        </w:rPr>
        <w:drawing>
          <wp:inline distT="0" distB="0" distL="0" distR="0">
            <wp:extent cx="5676900" cy="3783932"/>
            <wp:effectExtent l="0" t="0" r="0" b="0"/>
            <wp:docPr id="18" name="Picture" descr="Figure 18 Cumulative proportion of children who underwent at least one tympanostomy tube placement for the vaccine eligible (VEC) and vaccine non-eligible (VNEC) cohorts"/>
            <wp:cNvGraphicFramePr/>
            <a:graphic xmlns:a="http://schemas.openxmlformats.org/drawingml/2006/main">
              <a:graphicData uri="http://schemas.openxmlformats.org/drawingml/2006/picture">
                <pic:pic xmlns:pic="http://schemas.openxmlformats.org/drawingml/2006/picture">
                  <pic:nvPicPr>
                    <pic:cNvPr id="0" name="Picture" descr="_figures/paper_4/2018-11-28-cumulative-event.png"/>
                    <pic:cNvPicPr>
                      <a:picLocks noChangeAspect="1" noChangeArrowheads="1"/>
                    </pic:cNvPicPr>
                  </pic:nvPicPr>
                  <pic:blipFill>
                    <a:blip r:embed="rId25" cstate="print"/>
                    <a:stretch>
                      <a:fillRect/>
                    </a:stretch>
                  </pic:blipFill>
                  <pic:spPr bwMode="auto">
                    <a:xfrm>
                      <a:off x="0" y="0"/>
                      <a:ext cx="5676900" cy="3783932"/>
                    </a:xfrm>
                    <a:prstGeom prst="rect">
                      <a:avLst/>
                    </a:prstGeom>
                    <a:noFill/>
                    <a:ln w="9525">
                      <a:noFill/>
                      <a:headEnd/>
                      <a:tailEnd/>
                    </a:ln>
                  </pic:spPr>
                </pic:pic>
              </a:graphicData>
            </a:graphic>
          </wp:inline>
        </w:drawing>
      </w:r>
    </w:p>
    <w:p w:rsidR="0002076D" w:rsidRDefault="00874DF7" w:rsidP="002F0901">
      <w:pPr>
        <w:pStyle w:val="ImageCaption"/>
        <w:jc w:val="left"/>
      </w:pPr>
      <w:r>
        <w:t>Figure 18 Cumulative proportion of children who underwent at least one tympanostomy tube placement for the vaccine eligible (VEC) and vaccine non-eligible (VNEC) cohorts</w:t>
      </w:r>
    </w:p>
    <w:p w:rsidR="0002076D" w:rsidRDefault="00874DF7" w:rsidP="002F0901">
      <w:pPr>
        <w:pStyle w:val="BodyText"/>
        <w:jc w:val="left"/>
      </w:pPr>
      <w:r>
        <w:t>In the subset of children who underwent tympanostomy tube placement, the mean (median) number of otitis media</w:t>
      </w:r>
      <w:ins w:id="186" w:author="andrea55" w:date="2018-12-01T08:51:00Z">
        <w:r w:rsidR="00845C5C">
          <w:t>-</w:t>
        </w:r>
      </w:ins>
      <w:del w:id="187" w:author="andrea55" w:date="2018-12-01T08:51:00Z">
        <w:r w:rsidDel="00845C5C">
          <w:delText xml:space="preserve"> </w:delText>
        </w:r>
      </w:del>
      <w:r>
        <w:t xml:space="preserve">associated visits to primary care or </w:t>
      </w:r>
      <w:ins w:id="188" w:author="andrea55" w:date="2018-12-01T08:59:00Z">
        <w:r w:rsidR="0041594C">
          <w:t xml:space="preserve">to </w:t>
        </w:r>
      </w:ins>
      <w:r>
        <w:t>the p</w:t>
      </w:r>
      <w:ins w:id="189" w:author="andrea55" w:date="2018-12-01T08:52:00Z">
        <w:r w:rsidR="00845C5C">
          <w:t>a</w:t>
        </w:r>
      </w:ins>
      <w:r>
        <w:t xml:space="preserve">ediatric emergency department was 2.05 (2) visits in the vaccine non-eligible cohorts, compared to 1.72 (1) visits in the vaccine eligible cohorts. The distribution in the number of previous visits was significantly different between the VNEC and VEC (Chi-Squared test statistic 63.8, P&lt;.001). The proportion of children who did not have a single recorded visit prior to undergoing the procedure increased from 20.6% in the VNEC to 28.9% in the VEC, RR 1.40 (95%CI 1.28-1.54). Children in the </w:t>
      </w:r>
      <w:del w:id="190" w:author="andrea55" w:date="2018-12-01T08:59:00Z">
        <w:r w:rsidDel="0041594C">
          <w:delText>vaccine eligible cohorts</w:delText>
        </w:r>
      </w:del>
      <w:ins w:id="191" w:author="andrea55" w:date="2018-12-01T08:59:00Z">
        <w:r w:rsidR="0041594C">
          <w:t>VEC</w:t>
        </w:r>
      </w:ins>
      <w:r>
        <w:t xml:space="preserve"> had received significantly fewer antimicrobial prescriptions prior to undergoing the procedure (Chi-Squared test statistic 53.6, P&lt;.001). The mean (median) number of previous antimicrobial prescriptions was 3.19 (4) in the </w:t>
      </w:r>
      <w:del w:id="192" w:author="andrea55" w:date="2018-12-01T09:00:00Z">
        <w:r w:rsidDel="0041594C">
          <w:delText>vaccine eligible cohorts</w:delText>
        </w:r>
      </w:del>
      <w:ins w:id="193" w:author="andrea55" w:date="2018-12-01T09:00:00Z">
        <w:r w:rsidR="0041594C">
          <w:t>VEC</w:t>
        </w:r>
      </w:ins>
      <w:r>
        <w:t xml:space="preserve"> compared to 3.62 (4) in the </w:t>
      </w:r>
      <w:del w:id="194" w:author="andrea55" w:date="2018-12-01T09:00:00Z">
        <w:r w:rsidDel="0041594C">
          <w:delText xml:space="preserve">vaccine </w:delText>
        </w:r>
        <w:r w:rsidDel="0041594C">
          <w:lastRenderedPageBreak/>
          <w:delText>non-eligible cohorts</w:delText>
        </w:r>
      </w:del>
      <w:ins w:id="195" w:author="andrea55" w:date="2018-12-01T09:00:00Z">
        <w:r w:rsidR="0041594C">
          <w:t>VNEC</w:t>
        </w:r>
      </w:ins>
      <w:r>
        <w:t>. Children in the VEC were more likely to have never been prescribed antimicrobials prior to undergoing tympanostomy</w:t>
      </w:r>
      <w:ins w:id="196" w:author="andrea55" w:date="2018-12-01T09:00:00Z">
        <w:r w:rsidR="0041594C">
          <w:t xml:space="preserve"> tube</w:t>
        </w:r>
      </w:ins>
      <w:r>
        <w:t xml:space="preserve"> placement, RR 1.52, 95%CI 1.18-1.96). The comparison between VEC and VNEC is summarized in Table 27.</w:t>
      </w:r>
    </w:p>
    <w:p w:rsidR="0002076D" w:rsidRDefault="00874DF7" w:rsidP="002F0901">
      <w:pPr>
        <w:pStyle w:val="TableCaption"/>
        <w:jc w:val="left"/>
      </w:pPr>
      <w:r>
        <w:t>Table 27 Incidence rate and number of outpatient antimicrobial prescriptions by birth-cohort and gender</w:t>
      </w:r>
    </w:p>
    <w:tbl>
      <w:tblPr>
        <w:tblW w:w="0" w:type="pct"/>
        <w:tblLook w:val="07E0"/>
      </w:tblPr>
      <w:tblGrid>
        <w:gridCol w:w="1335"/>
        <w:gridCol w:w="939"/>
        <w:gridCol w:w="800"/>
        <w:gridCol w:w="1094"/>
        <w:gridCol w:w="1070"/>
        <w:gridCol w:w="939"/>
        <w:gridCol w:w="800"/>
        <w:gridCol w:w="1094"/>
        <w:gridCol w:w="1097"/>
      </w:tblGrid>
      <w:tr w:rsidR="0002076D">
        <w:tc>
          <w:tcPr>
            <w:tcW w:w="0" w:type="auto"/>
            <w:tcBorders>
              <w:bottom w:val="single" w:sz="0" w:space="0" w:color="auto"/>
            </w:tcBorders>
            <w:vAlign w:val="bottom"/>
          </w:tcPr>
          <w:p w:rsidR="0002076D" w:rsidRDefault="00874DF7" w:rsidP="002F0901">
            <w:pPr>
              <w:pStyle w:val="Compact"/>
              <w:jc w:val="left"/>
            </w:pPr>
            <w:r>
              <w:t>Cumulative number</w:t>
            </w:r>
          </w:p>
        </w:tc>
        <w:tc>
          <w:tcPr>
            <w:tcW w:w="0" w:type="auto"/>
            <w:tcBorders>
              <w:bottom w:val="single" w:sz="0" w:space="0" w:color="auto"/>
            </w:tcBorders>
            <w:vAlign w:val="bottom"/>
          </w:tcPr>
          <w:p w:rsidR="0002076D" w:rsidRDefault="00874DF7" w:rsidP="002F0901">
            <w:pPr>
              <w:pStyle w:val="Compact"/>
              <w:jc w:val="left"/>
            </w:pPr>
            <w:r>
              <w:t>VNEC % (n)</w:t>
            </w:r>
          </w:p>
        </w:tc>
        <w:tc>
          <w:tcPr>
            <w:tcW w:w="0" w:type="auto"/>
            <w:tcBorders>
              <w:bottom w:val="single" w:sz="0" w:space="0" w:color="auto"/>
            </w:tcBorders>
            <w:vAlign w:val="bottom"/>
          </w:tcPr>
          <w:p w:rsidR="0002076D" w:rsidRDefault="00874DF7" w:rsidP="002F0901">
            <w:pPr>
              <w:pStyle w:val="Compact"/>
              <w:jc w:val="left"/>
            </w:pPr>
            <w:r>
              <w:t>VEC % (n)</w:t>
            </w:r>
          </w:p>
        </w:tc>
        <w:tc>
          <w:tcPr>
            <w:tcW w:w="0" w:type="auto"/>
            <w:tcBorders>
              <w:bottom w:val="single" w:sz="0" w:space="0" w:color="auto"/>
            </w:tcBorders>
            <w:vAlign w:val="bottom"/>
          </w:tcPr>
          <w:p w:rsidR="0002076D" w:rsidRDefault="00874DF7" w:rsidP="002F0901">
            <w:pPr>
              <w:pStyle w:val="Compact"/>
              <w:jc w:val="left"/>
            </w:pPr>
            <w:r>
              <w:t>RR (95%CI)</w:t>
            </w:r>
          </w:p>
        </w:tc>
        <w:tc>
          <w:tcPr>
            <w:tcW w:w="0" w:type="auto"/>
            <w:tcBorders>
              <w:bottom w:val="single" w:sz="0" w:space="0" w:color="auto"/>
            </w:tcBorders>
            <w:vAlign w:val="bottom"/>
          </w:tcPr>
          <w:p w:rsidR="0002076D" w:rsidRDefault="00874DF7" w:rsidP="002F0901">
            <w:pPr>
              <w:pStyle w:val="Compact"/>
              <w:jc w:val="left"/>
            </w:pPr>
            <w:r>
              <w:t>ARD (95%CI</w:t>
            </w:r>
          </w:p>
        </w:tc>
        <w:tc>
          <w:tcPr>
            <w:tcW w:w="0" w:type="auto"/>
            <w:tcBorders>
              <w:bottom w:val="single" w:sz="0" w:space="0" w:color="auto"/>
            </w:tcBorders>
            <w:vAlign w:val="bottom"/>
          </w:tcPr>
          <w:p w:rsidR="0002076D" w:rsidRDefault="00874DF7" w:rsidP="002F0901">
            <w:pPr>
              <w:pStyle w:val="Compact"/>
              <w:jc w:val="left"/>
            </w:pPr>
            <w:r>
              <w:t>VNEC % (n)</w:t>
            </w:r>
          </w:p>
        </w:tc>
        <w:tc>
          <w:tcPr>
            <w:tcW w:w="0" w:type="auto"/>
            <w:tcBorders>
              <w:bottom w:val="single" w:sz="0" w:space="0" w:color="auto"/>
            </w:tcBorders>
            <w:vAlign w:val="bottom"/>
          </w:tcPr>
          <w:p w:rsidR="0002076D" w:rsidRDefault="00874DF7" w:rsidP="002F0901">
            <w:pPr>
              <w:pStyle w:val="Compact"/>
              <w:jc w:val="left"/>
            </w:pPr>
            <w:r>
              <w:t>VEC % (n)</w:t>
            </w:r>
          </w:p>
        </w:tc>
        <w:tc>
          <w:tcPr>
            <w:tcW w:w="0" w:type="auto"/>
            <w:tcBorders>
              <w:bottom w:val="single" w:sz="0" w:space="0" w:color="auto"/>
            </w:tcBorders>
            <w:vAlign w:val="bottom"/>
          </w:tcPr>
          <w:p w:rsidR="0002076D" w:rsidRDefault="00874DF7" w:rsidP="002F0901">
            <w:pPr>
              <w:pStyle w:val="Compact"/>
              <w:jc w:val="left"/>
            </w:pPr>
            <w:r>
              <w:t>RR (95%CI)</w:t>
            </w:r>
          </w:p>
        </w:tc>
        <w:tc>
          <w:tcPr>
            <w:tcW w:w="0" w:type="auto"/>
            <w:tcBorders>
              <w:bottom w:val="single" w:sz="0" w:space="0" w:color="auto"/>
            </w:tcBorders>
            <w:vAlign w:val="bottom"/>
          </w:tcPr>
          <w:p w:rsidR="0002076D" w:rsidRDefault="00874DF7" w:rsidP="002F0901">
            <w:pPr>
              <w:pStyle w:val="Compact"/>
              <w:jc w:val="left"/>
            </w:pPr>
            <w:r>
              <w:t>ARD (95%CI</w:t>
            </w:r>
          </w:p>
        </w:tc>
      </w:tr>
      <w:tr w:rsidR="0002076D">
        <w:tc>
          <w:tcPr>
            <w:tcW w:w="0" w:type="auto"/>
          </w:tcPr>
          <w:p w:rsidR="0002076D" w:rsidRDefault="00874DF7" w:rsidP="002F0901">
            <w:pPr>
              <w:pStyle w:val="Compact"/>
              <w:jc w:val="left"/>
            </w:pPr>
            <w:r>
              <w:t>0</w:t>
            </w:r>
          </w:p>
        </w:tc>
        <w:tc>
          <w:tcPr>
            <w:tcW w:w="0" w:type="auto"/>
          </w:tcPr>
          <w:p w:rsidR="0002076D" w:rsidRDefault="00874DF7" w:rsidP="002F0901">
            <w:pPr>
              <w:pStyle w:val="Compact"/>
              <w:jc w:val="left"/>
            </w:pPr>
            <w:r>
              <w:t>3.43 (286)</w:t>
            </w:r>
          </w:p>
        </w:tc>
        <w:tc>
          <w:tcPr>
            <w:tcW w:w="0" w:type="auto"/>
          </w:tcPr>
          <w:p w:rsidR="0002076D" w:rsidRDefault="00874DF7" w:rsidP="002F0901">
            <w:pPr>
              <w:pStyle w:val="Compact"/>
              <w:jc w:val="left"/>
            </w:pPr>
            <w:r>
              <w:t>5.22 (72)</w:t>
            </w:r>
          </w:p>
        </w:tc>
        <w:tc>
          <w:tcPr>
            <w:tcW w:w="0" w:type="auto"/>
          </w:tcPr>
          <w:p w:rsidR="0002076D" w:rsidRDefault="00874DF7" w:rsidP="002F0901">
            <w:pPr>
              <w:pStyle w:val="Compact"/>
              <w:jc w:val="left"/>
            </w:pPr>
            <w:r>
              <w:t>1.18 (1.52 to 1.96)</w:t>
            </w:r>
          </w:p>
        </w:tc>
        <w:tc>
          <w:tcPr>
            <w:tcW w:w="0" w:type="auto"/>
          </w:tcPr>
          <w:p w:rsidR="0002076D" w:rsidRDefault="00874DF7" w:rsidP="002F0901">
            <w:pPr>
              <w:pStyle w:val="Compact"/>
              <w:jc w:val="left"/>
            </w:pPr>
            <w:r>
              <w:t>1.79 (0.51 to 3.07)</w:t>
            </w:r>
          </w:p>
        </w:tc>
        <w:tc>
          <w:tcPr>
            <w:tcW w:w="0" w:type="auto"/>
          </w:tcPr>
          <w:p w:rsidR="0002076D" w:rsidRDefault="00874DF7" w:rsidP="002F0901">
            <w:pPr>
              <w:pStyle w:val="Compact"/>
              <w:jc w:val="left"/>
            </w:pPr>
            <w:r>
              <w:t>20.60 (1,720)</w:t>
            </w:r>
          </w:p>
        </w:tc>
        <w:tc>
          <w:tcPr>
            <w:tcW w:w="0" w:type="auto"/>
          </w:tcPr>
          <w:p w:rsidR="0002076D" w:rsidRDefault="00874DF7" w:rsidP="002F0901">
            <w:pPr>
              <w:pStyle w:val="Compact"/>
              <w:jc w:val="left"/>
            </w:pPr>
            <w:r>
              <w:t>28.90 (398)</w:t>
            </w:r>
          </w:p>
        </w:tc>
        <w:tc>
          <w:tcPr>
            <w:tcW w:w="0" w:type="auto"/>
          </w:tcPr>
          <w:p w:rsidR="0002076D" w:rsidRDefault="00874DF7" w:rsidP="002F0901">
            <w:pPr>
              <w:pStyle w:val="Compact"/>
              <w:jc w:val="left"/>
            </w:pPr>
            <w:r>
              <w:t>1.28 (1.40 to 1.54)</w:t>
            </w:r>
          </w:p>
        </w:tc>
        <w:tc>
          <w:tcPr>
            <w:tcW w:w="0" w:type="auto"/>
          </w:tcPr>
          <w:p w:rsidR="0002076D" w:rsidRDefault="00874DF7" w:rsidP="002F0901">
            <w:pPr>
              <w:pStyle w:val="Compact"/>
              <w:jc w:val="left"/>
            </w:pPr>
            <w:r>
              <w:t>8.29 (5.70 to 10.900)</w:t>
            </w:r>
          </w:p>
        </w:tc>
      </w:tr>
      <w:tr w:rsidR="0002076D">
        <w:tc>
          <w:tcPr>
            <w:tcW w:w="0" w:type="auto"/>
          </w:tcPr>
          <w:p w:rsidR="0002076D" w:rsidRDefault="00874DF7" w:rsidP="002F0901">
            <w:pPr>
              <w:pStyle w:val="Compact"/>
              <w:jc w:val="left"/>
            </w:pPr>
            <w:r>
              <w:t>1</w:t>
            </w:r>
          </w:p>
        </w:tc>
        <w:tc>
          <w:tcPr>
            <w:tcW w:w="0" w:type="auto"/>
          </w:tcPr>
          <w:p w:rsidR="0002076D" w:rsidRDefault="00874DF7" w:rsidP="002F0901">
            <w:pPr>
              <w:pStyle w:val="Compact"/>
              <w:jc w:val="left"/>
            </w:pPr>
            <w:r>
              <w:t>11.60 (966)</w:t>
            </w:r>
          </w:p>
        </w:tc>
        <w:tc>
          <w:tcPr>
            <w:tcW w:w="0" w:type="auto"/>
          </w:tcPr>
          <w:p w:rsidR="0002076D" w:rsidRDefault="00874DF7" w:rsidP="002F0901">
            <w:pPr>
              <w:pStyle w:val="Compact"/>
              <w:jc w:val="left"/>
            </w:pPr>
            <w:r>
              <w:t>12.80 (177)</w:t>
            </w:r>
          </w:p>
        </w:tc>
        <w:tc>
          <w:tcPr>
            <w:tcW w:w="0" w:type="auto"/>
          </w:tcPr>
          <w:p w:rsidR="0002076D" w:rsidRDefault="00874DF7" w:rsidP="002F0901">
            <w:pPr>
              <w:pStyle w:val="Compact"/>
              <w:jc w:val="left"/>
            </w:pPr>
            <w:r>
              <w:t>0.95 (1.11 to 1.29)</w:t>
            </w:r>
          </w:p>
        </w:tc>
        <w:tc>
          <w:tcPr>
            <w:tcW w:w="0" w:type="auto"/>
          </w:tcPr>
          <w:p w:rsidR="0002076D" w:rsidRDefault="00874DF7" w:rsidP="002F0901">
            <w:pPr>
              <w:pStyle w:val="Compact"/>
              <w:jc w:val="left"/>
            </w:pPr>
            <w:r>
              <w:t>1.26 (-0.68 to 3.19)</w:t>
            </w:r>
          </w:p>
        </w:tc>
        <w:tc>
          <w:tcPr>
            <w:tcW w:w="0" w:type="auto"/>
          </w:tcPr>
          <w:p w:rsidR="0002076D" w:rsidRDefault="00874DF7" w:rsidP="002F0901">
            <w:pPr>
              <w:pStyle w:val="Compact"/>
              <w:jc w:val="left"/>
            </w:pPr>
            <w:r>
              <w:t>24.90 (2,080)</w:t>
            </w:r>
          </w:p>
        </w:tc>
        <w:tc>
          <w:tcPr>
            <w:tcW w:w="0" w:type="auto"/>
          </w:tcPr>
          <w:p w:rsidR="0002076D" w:rsidRDefault="00874DF7" w:rsidP="002F0901">
            <w:pPr>
              <w:pStyle w:val="Compact"/>
              <w:jc w:val="left"/>
            </w:pPr>
            <w:r>
              <w:t>24.40 (337)</w:t>
            </w:r>
          </w:p>
        </w:tc>
        <w:tc>
          <w:tcPr>
            <w:tcW w:w="0" w:type="auto"/>
          </w:tcPr>
          <w:p w:rsidR="0002076D" w:rsidRDefault="00874DF7" w:rsidP="002F0901">
            <w:pPr>
              <w:pStyle w:val="Compact"/>
              <w:jc w:val="left"/>
            </w:pPr>
            <w:r>
              <w:t>0.89 (0.98 to 1.09)</w:t>
            </w:r>
          </w:p>
        </w:tc>
        <w:tc>
          <w:tcPr>
            <w:tcW w:w="0" w:type="auto"/>
          </w:tcPr>
          <w:p w:rsidR="0002076D" w:rsidRDefault="00874DF7" w:rsidP="002F0901">
            <w:pPr>
              <w:pStyle w:val="Compact"/>
              <w:jc w:val="left"/>
            </w:pPr>
            <w:r>
              <w:t>-0.45 (-2.94 to 2.040)</w:t>
            </w:r>
          </w:p>
        </w:tc>
      </w:tr>
      <w:tr w:rsidR="0002076D">
        <w:tc>
          <w:tcPr>
            <w:tcW w:w="0" w:type="auto"/>
          </w:tcPr>
          <w:p w:rsidR="0002076D" w:rsidRDefault="00874DF7" w:rsidP="002F0901">
            <w:pPr>
              <w:pStyle w:val="Compact"/>
              <w:jc w:val="left"/>
            </w:pPr>
            <w:r>
              <w:t>2</w:t>
            </w:r>
          </w:p>
        </w:tc>
        <w:tc>
          <w:tcPr>
            <w:tcW w:w="0" w:type="auto"/>
          </w:tcPr>
          <w:p w:rsidR="0002076D" w:rsidRDefault="00874DF7" w:rsidP="002F0901">
            <w:pPr>
              <w:pStyle w:val="Compact"/>
              <w:jc w:val="left"/>
            </w:pPr>
            <w:r>
              <w:t>19.30 (1,610)</w:t>
            </w:r>
          </w:p>
        </w:tc>
        <w:tc>
          <w:tcPr>
            <w:tcW w:w="0" w:type="auto"/>
          </w:tcPr>
          <w:p w:rsidR="0002076D" w:rsidRDefault="00874DF7" w:rsidP="002F0901">
            <w:pPr>
              <w:pStyle w:val="Compact"/>
              <w:jc w:val="left"/>
            </w:pPr>
            <w:r>
              <w:t>22.60 (311)</w:t>
            </w:r>
          </w:p>
        </w:tc>
        <w:tc>
          <w:tcPr>
            <w:tcW w:w="0" w:type="auto"/>
          </w:tcPr>
          <w:p w:rsidR="0002076D" w:rsidRDefault="00874DF7" w:rsidP="002F0901">
            <w:pPr>
              <w:pStyle w:val="Compact"/>
              <w:jc w:val="left"/>
            </w:pPr>
            <w:r>
              <w:t>1.05 (1.17 to 1.30)</w:t>
            </w:r>
          </w:p>
        </w:tc>
        <w:tc>
          <w:tcPr>
            <w:tcW w:w="0" w:type="auto"/>
          </w:tcPr>
          <w:p w:rsidR="0002076D" w:rsidRDefault="00874DF7" w:rsidP="002F0901">
            <w:pPr>
              <w:pStyle w:val="Compact"/>
              <w:jc w:val="left"/>
            </w:pPr>
            <w:r>
              <w:t>3.28 (0.87 to 5.68)</w:t>
            </w:r>
          </w:p>
        </w:tc>
        <w:tc>
          <w:tcPr>
            <w:tcW w:w="0" w:type="auto"/>
          </w:tcPr>
          <w:p w:rsidR="0002076D" w:rsidRDefault="00874DF7" w:rsidP="002F0901">
            <w:pPr>
              <w:pStyle w:val="Compact"/>
              <w:jc w:val="left"/>
            </w:pPr>
            <w:r>
              <w:t>20.40 (1,700)</w:t>
            </w:r>
          </w:p>
        </w:tc>
        <w:tc>
          <w:tcPr>
            <w:tcW w:w="0" w:type="auto"/>
          </w:tcPr>
          <w:p w:rsidR="0002076D" w:rsidRDefault="00874DF7" w:rsidP="002F0901">
            <w:pPr>
              <w:pStyle w:val="Compact"/>
              <w:jc w:val="left"/>
            </w:pPr>
            <w:r>
              <w:t>19.60 (270)</w:t>
            </w:r>
          </w:p>
        </w:tc>
        <w:tc>
          <w:tcPr>
            <w:tcW w:w="0" w:type="auto"/>
          </w:tcPr>
          <w:p w:rsidR="0002076D" w:rsidRDefault="00874DF7" w:rsidP="002F0901">
            <w:pPr>
              <w:pStyle w:val="Compact"/>
              <w:jc w:val="left"/>
            </w:pPr>
            <w:r>
              <w:t>0.85 (0.96 to 1.07)</w:t>
            </w:r>
          </w:p>
        </w:tc>
        <w:tc>
          <w:tcPr>
            <w:tcW w:w="0" w:type="auto"/>
          </w:tcPr>
          <w:p w:rsidR="0002076D" w:rsidRDefault="00874DF7" w:rsidP="002F0901">
            <w:pPr>
              <w:pStyle w:val="Compact"/>
              <w:jc w:val="left"/>
            </w:pPr>
            <w:r>
              <w:t>-0.86 (-3.17 to 1.450)</w:t>
            </w:r>
          </w:p>
        </w:tc>
      </w:tr>
      <w:tr w:rsidR="0002076D">
        <w:tc>
          <w:tcPr>
            <w:tcW w:w="0" w:type="auto"/>
          </w:tcPr>
          <w:p w:rsidR="0002076D" w:rsidRDefault="00874DF7" w:rsidP="002F0901">
            <w:pPr>
              <w:pStyle w:val="Compact"/>
              <w:jc w:val="left"/>
            </w:pPr>
            <w:r>
              <w:t>3-4</w:t>
            </w:r>
          </w:p>
        </w:tc>
        <w:tc>
          <w:tcPr>
            <w:tcW w:w="0" w:type="auto"/>
          </w:tcPr>
          <w:p w:rsidR="0002076D" w:rsidRDefault="00874DF7" w:rsidP="002F0901">
            <w:pPr>
              <w:pStyle w:val="Compact"/>
              <w:jc w:val="left"/>
            </w:pPr>
            <w:r>
              <w:t>37.80 (3,150)</w:t>
            </w:r>
          </w:p>
        </w:tc>
        <w:tc>
          <w:tcPr>
            <w:tcW w:w="0" w:type="auto"/>
          </w:tcPr>
          <w:p w:rsidR="0002076D" w:rsidRDefault="00874DF7" w:rsidP="002F0901">
            <w:pPr>
              <w:pStyle w:val="Compact"/>
              <w:jc w:val="left"/>
            </w:pPr>
            <w:r>
              <w:t>37.40 (516)</w:t>
            </w:r>
          </w:p>
        </w:tc>
        <w:tc>
          <w:tcPr>
            <w:tcW w:w="0" w:type="auto"/>
          </w:tcPr>
          <w:p w:rsidR="0002076D" w:rsidRDefault="00874DF7" w:rsidP="002F0901">
            <w:pPr>
              <w:pStyle w:val="Compact"/>
              <w:jc w:val="left"/>
            </w:pPr>
            <w:r>
              <w:t>0.92 (0.99 to 1.07)</w:t>
            </w:r>
          </w:p>
        </w:tc>
        <w:tc>
          <w:tcPr>
            <w:tcW w:w="0" w:type="auto"/>
          </w:tcPr>
          <w:p w:rsidR="0002076D" w:rsidRDefault="00874DF7" w:rsidP="002F0901">
            <w:pPr>
              <w:pStyle w:val="Compact"/>
              <w:jc w:val="left"/>
            </w:pPr>
            <w:r>
              <w:t>-0.39 (-3.19 to 2.41)</w:t>
            </w:r>
          </w:p>
        </w:tc>
        <w:tc>
          <w:tcPr>
            <w:tcW w:w="0" w:type="auto"/>
          </w:tcPr>
          <w:p w:rsidR="0002076D" w:rsidRDefault="00874DF7" w:rsidP="002F0901">
            <w:pPr>
              <w:pStyle w:val="Compact"/>
              <w:jc w:val="left"/>
            </w:pPr>
            <w:r>
              <w:t>24.90 (2,080)</w:t>
            </w:r>
          </w:p>
        </w:tc>
        <w:tc>
          <w:tcPr>
            <w:tcW w:w="0" w:type="auto"/>
          </w:tcPr>
          <w:p w:rsidR="0002076D" w:rsidRDefault="00874DF7" w:rsidP="002F0901">
            <w:pPr>
              <w:pStyle w:val="Compact"/>
              <w:jc w:val="left"/>
            </w:pPr>
            <w:r>
              <w:t>20.20 (279)</w:t>
            </w:r>
          </w:p>
        </w:tc>
        <w:tc>
          <w:tcPr>
            <w:tcW w:w="0" w:type="auto"/>
          </w:tcPr>
          <w:p w:rsidR="0002076D" w:rsidRDefault="00874DF7" w:rsidP="002F0901">
            <w:pPr>
              <w:pStyle w:val="Compact"/>
              <w:jc w:val="left"/>
            </w:pPr>
            <w:r>
              <w:t>0.73 (0.81 to 0.91)</w:t>
            </w:r>
          </w:p>
        </w:tc>
        <w:tc>
          <w:tcPr>
            <w:tcW w:w="0" w:type="auto"/>
          </w:tcPr>
          <w:p w:rsidR="0002076D" w:rsidRDefault="00874DF7" w:rsidP="002F0901">
            <w:pPr>
              <w:pStyle w:val="Compact"/>
              <w:jc w:val="left"/>
            </w:pPr>
            <w:r>
              <w:t>-4.64 (-7.00 to -2.290)</w:t>
            </w:r>
          </w:p>
        </w:tc>
      </w:tr>
      <w:tr w:rsidR="0002076D">
        <w:tc>
          <w:tcPr>
            <w:tcW w:w="0" w:type="auto"/>
          </w:tcPr>
          <w:p w:rsidR="0002076D" w:rsidRDefault="00874DF7" w:rsidP="002F0901">
            <w:pPr>
              <w:pStyle w:val="Compact"/>
              <w:jc w:val="left"/>
            </w:pPr>
            <w:r>
              <w:t>5-7</w:t>
            </w:r>
          </w:p>
        </w:tc>
        <w:tc>
          <w:tcPr>
            <w:tcW w:w="0" w:type="auto"/>
          </w:tcPr>
          <w:p w:rsidR="0002076D" w:rsidRDefault="00874DF7" w:rsidP="002F0901">
            <w:pPr>
              <w:pStyle w:val="Compact"/>
              <w:jc w:val="left"/>
            </w:pPr>
            <w:r>
              <w:t>22.30 (1,860)</w:t>
            </w:r>
          </w:p>
        </w:tc>
        <w:tc>
          <w:tcPr>
            <w:tcW w:w="0" w:type="auto"/>
          </w:tcPr>
          <w:p w:rsidR="0002076D" w:rsidRDefault="00874DF7" w:rsidP="002F0901">
            <w:pPr>
              <w:pStyle w:val="Compact"/>
              <w:jc w:val="left"/>
            </w:pPr>
            <w:r>
              <w:t>19.30 (266)</w:t>
            </w:r>
          </w:p>
        </w:tc>
        <w:tc>
          <w:tcPr>
            <w:tcW w:w="0" w:type="auto"/>
          </w:tcPr>
          <w:p w:rsidR="0002076D" w:rsidRDefault="00874DF7" w:rsidP="002F0901">
            <w:pPr>
              <w:pStyle w:val="Compact"/>
              <w:jc w:val="left"/>
            </w:pPr>
            <w:r>
              <w:t>0.77 (0.86 to 0.97)</w:t>
            </w:r>
          </w:p>
        </w:tc>
        <w:tc>
          <w:tcPr>
            <w:tcW w:w="0" w:type="auto"/>
          </w:tcPr>
          <w:p w:rsidR="0002076D" w:rsidRDefault="00874DF7" w:rsidP="002F0901">
            <w:pPr>
              <w:pStyle w:val="Compact"/>
              <w:jc w:val="left"/>
            </w:pPr>
            <w:r>
              <w:t>-3.01 (-5.32 to -0.70)</w:t>
            </w:r>
          </w:p>
        </w:tc>
        <w:tc>
          <w:tcPr>
            <w:tcW w:w="0" w:type="auto"/>
          </w:tcPr>
          <w:p w:rsidR="0002076D" w:rsidRDefault="00874DF7" w:rsidP="002F0901">
            <w:pPr>
              <w:pStyle w:val="Compact"/>
              <w:jc w:val="left"/>
            </w:pPr>
            <w:r>
              <w:t>7.98 (666)</w:t>
            </w:r>
          </w:p>
        </w:tc>
        <w:tc>
          <w:tcPr>
            <w:tcW w:w="0" w:type="auto"/>
          </w:tcPr>
          <w:p w:rsidR="0002076D" w:rsidRDefault="00874DF7" w:rsidP="002F0901">
            <w:pPr>
              <w:pStyle w:val="Compact"/>
              <w:jc w:val="left"/>
            </w:pPr>
            <w:r>
              <w:t>6.45 (89)</w:t>
            </w:r>
          </w:p>
        </w:tc>
        <w:tc>
          <w:tcPr>
            <w:tcW w:w="0" w:type="auto"/>
          </w:tcPr>
          <w:p w:rsidR="0002076D" w:rsidRDefault="00874DF7" w:rsidP="002F0901">
            <w:pPr>
              <w:pStyle w:val="Compact"/>
              <w:jc w:val="left"/>
            </w:pPr>
            <w:r>
              <w:t>0.65 (0.81 to 1.00)</w:t>
            </w:r>
          </w:p>
        </w:tc>
        <w:tc>
          <w:tcPr>
            <w:tcW w:w="0" w:type="auto"/>
          </w:tcPr>
          <w:p w:rsidR="0002076D" w:rsidRDefault="00874DF7" w:rsidP="002F0901">
            <w:pPr>
              <w:pStyle w:val="Compact"/>
              <w:jc w:val="left"/>
            </w:pPr>
            <w:r>
              <w:t>-1.53 (-2.99 to -0.066)</w:t>
            </w:r>
          </w:p>
        </w:tc>
      </w:tr>
      <w:tr w:rsidR="0002076D">
        <w:tc>
          <w:tcPr>
            <w:tcW w:w="0" w:type="auto"/>
          </w:tcPr>
          <w:p w:rsidR="0002076D" w:rsidRDefault="00874DF7" w:rsidP="002F0901">
            <w:pPr>
              <w:pStyle w:val="Compact"/>
              <w:jc w:val="left"/>
            </w:pPr>
            <w:r>
              <w:t>8+</w:t>
            </w:r>
          </w:p>
        </w:tc>
        <w:tc>
          <w:tcPr>
            <w:tcW w:w="0" w:type="auto"/>
          </w:tcPr>
          <w:p w:rsidR="0002076D" w:rsidRDefault="00874DF7" w:rsidP="002F0901">
            <w:pPr>
              <w:pStyle w:val="Compact"/>
              <w:jc w:val="left"/>
            </w:pPr>
            <w:r>
              <w:t>5.61 (468)</w:t>
            </w:r>
          </w:p>
        </w:tc>
        <w:tc>
          <w:tcPr>
            <w:tcW w:w="0" w:type="auto"/>
          </w:tcPr>
          <w:p w:rsidR="0002076D" w:rsidRDefault="00874DF7" w:rsidP="002F0901">
            <w:pPr>
              <w:pStyle w:val="Compact"/>
              <w:jc w:val="left"/>
            </w:pPr>
            <w:r>
              <w:t>2.68 (37)</w:t>
            </w:r>
          </w:p>
        </w:tc>
        <w:tc>
          <w:tcPr>
            <w:tcW w:w="0" w:type="auto"/>
          </w:tcPr>
          <w:p w:rsidR="0002076D" w:rsidRDefault="00874DF7" w:rsidP="002F0901">
            <w:pPr>
              <w:pStyle w:val="Compact"/>
              <w:jc w:val="left"/>
            </w:pPr>
            <w:r>
              <w:t>0.34 (0.48 to 0.67)</w:t>
            </w:r>
          </w:p>
        </w:tc>
        <w:tc>
          <w:tcPr>
            <w:tcW w:w="0" w:type="auto"/>
          </w:tcPr>
          <w:p w:rsidR="0002076D" w:rsidRDefault="00874DF7" w:rsidP="002F0901">
            <w:pPr>
              <w:pStyle w:val="Compact"/>
              <w:jc w:val="left"/>
            </w:pPr>
            <w:r>
              <w:t>-2.93 (-3.95 to -1.90)</w:t>
            </w:r>
          </w:p>
        </w:tc>
        <w:tc>
          <w:tcPr>
            <w:tcW w:w="0" w:type="auto"/>
          </w:tcPr>
          <w:p w:rsidR="0002076D" w:rsidRDefault="00874DF7" w:rsidP="002F0901">
            <w:pPr>
              <w:pStyle w:val="Compact"/>
              <w:jc w:val="left"/>
            </w:pPr>
            <w:r>
              <w:t>1.25 (104)</w:t>
            </w:r>
          </w:p>
        </w:tc>
        <w:tc>
          <w:tcPr>
            <w:tcW w:w="0" w:type="auto"/>
          </w:tcPr>
          <w:p w:rsidR="0002076D" w:rsidRDefault="00874DF7" w:rsidP="002F0901">
            <w:pPr>
              <w:pStyle w:val="Compact"/>
              <w:jc w:val="left"/>
            </w:pPr>
            <w:r>
              <w:t>0.43 (6)</w:t>
            </w:r>
          </w:p>
        </w:tc>
        <w:tc>
          <w:tcPr>
            <w:tcW w:w="0" w:type="auto"/>
          </w:tcPr>
          <w:p w:rsidR="0002076D" w:rsidRDefault="00874DF7" w:rsidP="002F0901">
            <w:pPr>
              <w:pStyle w:val="Compact"/>
              <w:jc w:val="left"/>
            </w:pPr>
            <w:r>
              <w:t>0.15 (0.35 to 0.79)</w:t>
            </w:r>
          </w:p>
        </w:tc>
        <w:tc>
          <w:tcPr>
            <w:tcW w:w="0" w:type="auto"/>
          </w:tcPr>
          <w:p w:rsidR="0002076D" w:rsidRDefault="00874DF7" w:rsidP="002F0901">
            <w:pPr>
              <w:pStyle w:val="Compact"/>
              <w:jc w:val="left"/>
            </w:pPr>
            <w:r>
              <w:t>-0.81 (-1.28 to -0.348)</w:t>
            </w:r>
          </w:p>
        </w:tc>
      </w:tr>
    </w:tbl>
    <w:p w:rsidR="0002076D" w:rsidRDefault="00874DF7" w:rsidP="002F0901">
      <w:pPr>
        <w:pStyle w:val="BodyText"/>
        <w:jc w:val="left"/>
      </w:pPr>
      <w:r>
        <w:t>A diagnostic plot of Schoenfeld residuals was used to visually assess the proportional hazard assumption for all covariates in each Cox model</w:t>
      </w:r>
      <w:ins w:id="197" w:author="andrea55" w:date="2018-12-01T08:54:00Z">
        <w:r w:rsidR="00845C5C">
          <w:t>,</w:t>
        </w:r>
      </w:ins>
      <w:r>
        <w:t xml:space="preserve"> and no systematic deviations were detected. The hazard of undergoing a tympanostomy tube procedure was considerably higher in children who had previously visited a physician for otitis media or received an antimicrobial prescription. Children who had one prior documented visit were considerably more likely to undergo </w:t>
      </w:r>
      <w:del w:id="198" w:author="andrea55" w:date="2018-12-01T09:01:00Z">
        <w:r w:rsidDel="0041594C">
          <w:delText xml:space="preserve">a </w:delText>
        </w:r>
      </w:del>
      <w:ins w:id="199" w:author="andrea55" w:date="2018-12-01T09:01:00Z">
        <w:r w:rsidR="0041594C">
          <w:t>the</w:t>
        </w:r>
        <w:r w:rsidR="0041594C">
          <w:t xml:space="preserve"> </w:t>
        </w:r>
      </w:ins>
      <w:r>
        <w:t xml:space="preserve">procedure than children who had no documented visits, HR of 3.12 (95%CI 2.93-3.32). Likewise, children who had </w:t>
      </w:r>
      <w:ins w:id="200" w:author="andrea55" w:date="2018-12-01T09:01:00Z">
        <w:r w:rsidR="0041594C">
          <w:t xml:space="preserve">previously </w:t>
        </w:r>
      </w:ins>
      <w:r>
        <w:t xml:space="preserve">filled one </w:t>
      </w:r>
      <w:del w:id="201" w:author="andrea55" w:date="2018-12-01T09:01:00Z">
        <w:r w:rsidDel="0041594C">
          <w:delText xml:space="preserve">previous </w:delText>
        </w:r>
      </w:del>
      <w:r>
        <w:t>antimicrobial prescription were more likely to receive a tympanostomy tube than children who had received no prescription, 6.98 (95%CI 6.13-7.95). The hazard of tympanostomy tube placement increased gradually from birth-cohort 2005 to 2015</w:t>
      </w:r>
      <w:del w:id="202" w:author="andrea55" w:date="2018-12-01T08:55:00Z">
        <w:r w:rsidDel="00845C5C">
          <w:delText xml:space="preserve">, </w:delText>
        </w:r>
      </w:del>
      <w:ins w:id="203" w:author="andrea55" w:date="2018-12-01T08:55:00Z">
        <w:r w:rsidR="00845C5C">
          <w:t xml:space="preserve"> (</w:t>
        </w:r>
      </w:ins>
      <w:r>
        <w:t>Figure 19</w:t>
      </w:r>
      <w:ins w:id="204" w:author="andrea55" w:date="2018-12-01T08:55:00Z">
        <w:r w:rsidR="00845C5C">
          <w:t>)</w:t>
        </w:r>
      </w:ins>
      <w:r>
        <w:t>.</w:t>
      </w:r>
    </w:p>
    <w:p w:rsidR="0002076D" w:rsidRDefault="00874DF7" w:rsidP="002F0901">
      <w:r>
        <w:rPr>
          <w:noProof/>
        </w:rPr>
        <w:lastRenderedPageBreak/>
        <w:drawing>
          <wp:inline distT="0" distB="0" distL="0" distR="0">
            <wp:extent cx="5676900" cy="6624385"/>
            <wp:effectExtent l="0" t="0" r="0" b="0"/>
            <wp:docPr id="19" name="Picture" descr="Figure 19 The hazard ratio of undergoing a tympanostomy tube placement between each of the study’s birth-cohorts and the last vaccine non-eligible birth-cohort"/>
            <wp:cNvGraphicFramePr/>
            <a:graphic xmlns:a="http://schemas.openxmlformats.org/drawingml/2006/main">
              <a:graphicData uri="http://schemas.openxmlformats.org/drawingml/2006/picture">
                <pic:pic xmlns:pic="http://schemas.openxmlformats.org/drawingml/2006/picture">
                  <pic:nvPicPr>
                    <pic:cNvPr id="0" name="Picture" descr="_figures/paper_4/2018-11-28-combined-hazard.png"/>
                    <pic:cNvPicPr>
                      <a:picLocks noChangeAspect="1" noChangeArrowheads="1"/>
                    </pic:cNvPicPr>
                  </pic:nvPicPr>
                  <pic:blipFill>
                    <a:blip r:embed="rId26" cstate="print"/>
                    <a:stretch>
                      <a:fillRect/>
                    </a:stretch>
                  </pic:blipFill>
                  <pic:spPr bwMode="auto">
                    <a:xfrm>
                      <a:off x="0" y="0"/>
                      <a:ext cx="5676900" cy="6624385"/>
                    </a:xfrm>
                    <a:prstGeom prst="rect">
                      <a:avLst/>
                    </a:prstGeom>
                    <a:noFill/>
                    <a:ln w="9525">
                      <a:noFill/>
                      <a:headEnd/>
                      <a:tailEnd/>
                    </a:ln>
                  </pic:spPr>
                </pic:pic>
              </a:graphicData>
            </a:graphic>
          </wp:inline>
        </w:drawing>
      </w:r>
    </w:p>
    <w:p w:rsidR="0002076D" w:rsidRDefault="00874DF7" w:rsidP="002F0901">
      <w:pPr>
        <w:pStyle w:val="ImageCaption"/>
        <w:jc w:val="left"/>
      </w:pPr>
      <w:r>
        <w:t>Figure 19 The hazard ratio of undergoing a tympanostomy tube placement between each of the study’s birth-cohorts</w:t>
      </w:r>
      <w:ins w:id="205" w:author="andrea55" w:date="2018-12-01T09:02:00Z">
        <w:r w:rsidR="0041594C">
          <w:t xml:space="preserve"> (VEC)</w:t>
        </w:r>
      </w:ins>
      <w:r>
        <w:t xml:space="preserve"> and the last vaccine non-eligible birth-cohort</w:t>
      </w:r>
      <w:ins w:id="206" w:author="andrea55" w:date="2018-12-01T09:02:00Z">
        <w:r w:rsidR="0041594C">
          <w:t xml:space="preserve"> (VNEC)</w:t>
        </w:r>
      </w:ins>
    </w:p>
    <w:p w:rsidR="0002076D" w:rsidRDefault="00874DF7" w:rsidP="002F0901">
      <w:pPr>
        <w:pStyle w:val="Heading2"/>
      </w:pPr>
      <w:bookmarkStart w:id="207" w:name="paper5results"/>
      <w:bookmarkStart w:id="208" w:name="_Toc531258437"/>
      <w:bookmarkEnd w:id="207"/>
      <w:r>
        <w:t xml:space="preserve">Impact on </w:t>
      </w:r>
      <w:del w:id="209" w:author="andrea55" w:date="2018-12-01T09:02:00Z">
        <w:r w:rsidDel="0041594C">
          <w:delText xml:space="preserve">respiratory </w:delText>
        </w:r>
      </w:del>
      <w:ins w:id="210" w:author="andrea55" w:date="2018-12-01T09:02:00Z">
        <w:r w:rsidR="0041594C">
          <w:t>respiratory</w:t>
        </w:r>
        <w:r w:rsidR="0041594C">
          <w:t>-</w:t>
        </w:r>
      </w:ins>
      <w:r>
        <w:t>associated hospitalizations (Paper V)</w:t>
      </w:r>
      <w:bookmarkEnd w:id="208"/>
    </w:p>
    <w:p w:rsidR="0002076D" w:rsidRDefault="00874DF7" w:rsidP="002F0901">
      <w:pPr>
        <w:pStyle w:val="FirstParagraph"/>
        <w:jc w:val="left"/>
      </w:pPr>
      <w:r>
        <w:t xml:space="preserve">Demographic data regarding the study birth-cohorts are summarized in Chapter 5.1. In total, 51,264 children were followed for a median of 1,096 days (range 6-1,096) resulting in 142,315 person-years of follow-up time. Of those, 1,414 children were admitted to hospital 1,703 times with diagnoses </w:t>
      </w:r>
      <w:r>
        <w:lastRenderedPageBreak/>
        <w:t>compatible with the study’s diagnostic groups. The total number of hospital admissions regardless of indication was 4,842. An overview of the demographic data is presented in Table 28.</w:t>
      </w:r>
    </w:p>
    <w:p w:rsidR="0002076D" w:rsidRDefault="00874DF7" w:rsidP="002F0901">
      <w:pPr>
        <w:pStyle w:val="TableCaption"/>
        <w:jc w:val="left"/>
      </w:pPr>
      <w:r>
        <w:t>Table 28 Demographic information regarding the study’s birth-cohorts</w:t>
      </w:r>
    </w:p>
    <w:tbl>
      <w:tblPr>
        <w:tblW w:w="0" w:type="pct"/>
        <w:tblLook w:val="07E0"/>
      </w:tblPr>
      <w:tblGrid>
        <w:gridCol w:w="858"/>
        <w:gridCol w:w="1105"/>
        <w:gridCol w:w="1005"/>
        <w:gridCol w:w="1459"/>
        <w:gridCol w:w="1605"/>
        <w:gridCol w:w="1561"/>
        <w:gridCol w:w="1575"/>
      </w:tblGrid>
      <w:tr w:rsidR="0002076D">
        <w:tc>
          <w:tcPr>
            <w:tcW w:w="0" w:type="auto"/>
            <w:tcBorders>
              <w:bottom w:val="single" w:sz="0" w:space="0" w:color="auto"/>
            </w:tcBorders>
            <w:vAlign w:val="bottom"/>
          </w:tcPr>
          <w:p w:rsidR="0002076D" w:rsidRDefault="00874DF7" w:rsidP="002F0901">
            <w:pPr>
              <w:pStyle w:val="Compact"/>
              <w:jc w:val="left"/>
            </w:pPr>
            <w:r>
              <w:t>Birth-cohort</w:t>
            </w:r>
          </w:p>
        </w:tc>
        <w:tc>
          <w:tcPr>
            <w:tcW w:w="0" w:type="auto"/>
            <w:tcBorders>
              <w:bottom w:val="single" w:sz="0" w:space="0" w:color="auto"/>
            </w:tcBorders>
            <w:vAlign w:val="bottom"/>
          </w:tcPr>
          <w:p w:rsidR="0002076D" w:rsidRDefault="00874DF7" w:rsidP="002F0901">
            <w:pPr>
              <w:pStyle w:val="Compact"/>
              <w:jc w:val="left"/>
            </w:pPr>
            <w:r>
              <w:t>Number of children</w:t>
            </w:r>
          </w:p>
        </w:tc>
        <w:tc>
          <w:tcPr>
            <w:tcW w:w="0" w:type="auto"/>
            <w:tcBorders>
              <w:bottom w:val="single" w:sz="0" w:space="0" w:color="auto"/>
            </w:tcBorders>
            <w:vAlign w:val="bottom"/>
          </w:tcPr>
          <w:p w:rsidR="0002076D" w:rsidRDefault="00874DF7" w:rsidP="002F0901">
            <w:pPr>
              <w:pStyle w:val="Compact"/>
              <w:jc w:val="left"/>
            </w:pPr>
            <w:r>
              <w:t>Person-years</w:t>
            </w:r>
          </w:p>
        </w:tc>
        <w:tc>
          <w:tcPr>
            <w:tcW w:w="0" w:type="auto"/>
            <w:tcBorders>
              <w:bottom w:val="single" w:sz="0" w:space="0" w:color="auto"/>
            </w:tcBorders>
            <w:vAlign w:val="bottom"/>
          </w:tcPr>
          <w:p w:rsidR="0002076D" w:rsidRDefault="00874DF7" w:rsidP="002F0901">
            <w:pPr>
              <w:pStyle w:val="Compact"/>
              <w:jc w:val="left"/>
            </w:pPr>
            <w:r>
              <w:t xml:space="preserve">All cause admissions, </w:t>
            </w:r>
            <w:r>
              <w:rPr>
                <w:i/>
              </w:rPr>
              <w:t>n</w:t>
            </w:r>
          </w:p>
        </w:tc>
        <w:tc>
          <w:tcPr>
            <w:tcW w:w="0" w:type="auto"/>
            <w:tcBorders>
              <w:bottom w:val="single" w:sz="0" w:space="0" w:color="auto"/>
            </w:tcBorders>
            <w:vAlign w:val="bottom"/>
          </w:tcPr>
          <w:p w:rsidR="0002076D" w:rsidRDefault="00874DF7" w:rsidP="002F0901">
            <w:pPr>
              <w:pStyle w:val="Compact"/>
              <w:jc w:val="left"/>
            </w:pPr>
            <w:r>
              <w:t xml:space="preserve">Study admissions, </w:t>
            </w:r>
            <w:r>
              <w:rPr>
                <w:i/>
              </w:rPr>
              <w:t>n</w:t>
            </w:r>
            <w:r>
              <w:t xml:space="preserve"> (children, </w:t>
            </w:r>
            <w:r>
              <w:rPr>
                <w:i/>
              </w:rPr>
              <w:t>n</w:t>
            </w:r>
            <w:r>
              <w:t>)</w:t>
            </w:r>
          </w:p>
        </w:tc>
        <w:tc>
          <w:tcPr>
            <w:tcW w:w="0" w:type="auto"/>
            <w:tcBorders>
              <w:bottom w:val="single" w:sz="0" w:space="0" w:color="auto"/>
            </w:tcBorders>
            <w:vAlign w:val="bottom"/>
          </w:tcPr>
          <w:p w:rsidR="0002076D" w:rsidRDefault="00874DF7" w:rsidP="002F0901">
            <w:pPr>
              <w:pStyle w:val="Compact"/>
              <w:jc w:val="left"/>
            </w:pPr>
            <w:r>
              <w:t xml:space="preserve">Proportion due to study diagnosis, </w:t>
            </w:r>
            <w:r>
              <w:rPr>
                <w:i/>
              </w:rPr>
              <w:t>%</w:t>
            </w:r>
          </w:p>
        </w:tc>
        <w:tc>
          <w:tcPr>
            <w:tcW w:w="0" w:type="auto"/>
            <w:tcBorders>
              <w:bottom w:val="single" w:sz="0" w:space="0" w:color="auto"/>
            </w:tcBorders>
            <w:vAlign w:val="bottom"/>
          </w:tcPr>
          <w:p w:rsidR="0002076D" w:rsidRDefault="00874DF7" w:rsidP="002F0901">
            <w:pPr>
              <w:pStyle w:val="Compact"/>
              <w:jc w:val="left"/>
            </w:pPr>
            <w:r>
              <w:t xml:space="preserve">ICU admissions, </w:t>
            </w:r>
            <w:r>
              <w:rPr>
                <w:i/>
              </w:rPr>
              <w:t>n</w:t>
            </w:r>
            <w:r>
              <w:t xml:space="preserve"> (children, </w:t>
            </w:r>
            <w:r>
              <w:rPr>
                <w:i/>
              </w:rPr>
              <w:t>n</w:t>
            </w:r>
            <w:r>
              <w:t>)</w:t>
            </w:r>
          </w:p>
        </w:tc>
      </w:tr>
      <w:tr w:rsidR="0002076D">
        <w:tc>
          <w:tcPr>
            <w:tcW w:w="0" w:type="auto"/>
          </w:tcPr>
          <w:p w:rsidR="0002076D" w:rsidRDefault="00874DF7" w:rsidP="002F0901">
            <w:pPr>
              <w:pStyle w:val="Compact"/>
              <w:jc w:val="left"/>
            </w:pPr>
            <w:r>
              <w:t>2005</w:t>
            </w:r>
          </w:p>
        </w:tc>
        <w:tc>
          <w:tcPr>
            <w:tcW w:w="0" w:type="auto"/>
          </w:tcPr>
          <w:p w:rsidR="0002076D" w:rsidRDefault="00874DF7" w:rsidP="002F0901">
            <w:pPr>
              <w:pStyle w:val="Compact"/>
              <w:jc w:val="left"/>
            </w:pPr>
            <w:r>
              <w:t>4,541</w:t>
            </w:r>
          </w:p>
        </w:tc>
        <w:tc>
          <w:tcPr>
            <w:tcW w:w="0" w:type="auto"/>
          </w:tcPr>
          <w:p w:rsidR="0002076D" w:rsidRDefault="00874DF7" w:rsidP="002F0901">
            <w:pPr>
              <w:pStyle w:val="Compact"/>
              <w:jc w:val="left"/>
            </w:pPr>
            <w:r>
              <w:t>13,277</w:t>
            </w:r>
          </w:p>
        </w:tc>
        <w:tc>
          <w:tcPr>
            <w:tcW w:w="0" w:type="auto"/>
          </w:tcPr>
          <w:p w:rsidR="0002076D" w:rsidRDefault="00874DF7" w:rsidP="002F0901">
            <w:pPr>
              <w:pStyle w:val="Compact"/>
              <w:jc w:val="left"/>
            </w:pPr>
            <w:r>
              <w:t>446</w:t>
            </w:r>
          </w:p>
        </w:tc>
        <w:tc>
          <w:tcPr>
            <w:tcW w:w="0" w:type="auto"/>
          </w:tcPr>
          <w:p w:rsidR="0002076D" w:rsidRDefault="00874DF7" w:rsidP="002F0901">
            <w:pPr>
              <w:pStyle w:val="Compact"/>
              <w:jc w:val="left"/>
            </w:pPr>
            <w:r>
              <w:t>219 (160)</w:t>
            </w:r>
          </w:p>
        </w:tc>
        <w:tc>
          <w:tcPr>
            <w:tcW w:w="0" w:type="auto"/>
          </w:tcPr>
          <w:p w:rsidR="0002076D" w:rsidRDefault="00874DF7" w:rsidP="002F0901">
            <w:pPr>
              <w:pStyle w:val="Compact"/>
              <w:jc w:val="left"/>
            </w:pPr>
            <w:r>
              <w:t>49.1</w:t>
            </w:r>
          </w:p>
        </w:tc>
        <w:tc>
          <w:tcPr>
            <w:tcW w:w="0" w:type="auto"/>
          </w:tcPr>
          <w:p w:rsidR="0002076D" w:rsidRDefault="00874DF7" w:rsidP="002F0901">
            <w:pPr>
              <w:pStyle w:val="Compact"/>
              <w:jc w:val="left"/>
            </w:pPr>
            <w:r>
              <w:t>7 (7)</w:t>
            </w:r>
          </w:p>
        </w:tc>
      </w:tr>
      <w:tr w:rsidR="0002076D">
        <w:tc>
          <w:tcPr>
            <w:tcW w:w="0" w:type="auto"/>
          </w:tcPr>
          <w:p w:rsidR="0002076D" w:rsidRDefault="00874DF7" w:rsidP="002F0901">
            <w:pPr>
              <w:pStyle w:val="Compact"/>
              <w:jc w:val="left"/>
            </w:pPr>
            <w:r>
              <w:t>2006</w:t>
            </w:r>
          </w:p>
        </w:tc>
        <w:tc>
          <w:tcPr>
            <w:tcW w:w="0" w:type="auto"/>
          </w:tcPr>
          <w:p w:rsidR="0002076D" w:rsidRDefault="00874DF7" w:rsidP="002F0901">
            <w:pPr>
              <w:pStyle w:val="Compact"/>
              <w:jc w:val="left"/>
            </w:pPr>
            <w:r>
              <w:t>4,668</w:t>
            </w:r>
          </w:p>
        </w:tc>
        <w:tc>
          <w:tcPr>
            <w:tcW w:w="0" w:type="auto"/>
          </w:tcPr>
          <w:p w:rsidR="0002076D" w:rsidRDefault="00874DF7" w:rsidP="002F0901">
            <w:pPr>
              <w:pStyle w:val="Compact"/>
              <w:jc w:val="left"/>
            </w:pPr>
            <w:r>
              <w:t>13,658</w:t>
            </w:r>
          </w:p>
        </w:tc>
        <w:tc>
          <w:tcPr>
            <w:tcW w:w="0" w:type="auto"/>
          </w:tcPr>
          <w:p w:rsidR="0002076D" w:rsidRDefault="00874DF7" w:rsidP="002F0901">
            <w:pPr>
              <w:pStyle w:val="Compact"/>
              <w:jc w:val="left"/>
            </w:pPr>
            <w:r>
              <w:t>415</w:t>
            </w:r>
          </w:p>
        </w:tc>
        <w:tc>
          <w:tcPr>
            <w:tcW w:w="0" w:type="auto"/>
          </w:tcPr>
          <w:p w:rsidR="0002076D" w:rsidRDefault="00874DF7" w:rsidP="002F0901">
            <w:pPr>
              <w:pStyle w:val="Compact"/>
              <w:jc w:val="left"/>
            </w:pPr>
            <w:r>
              <w:t>176 (140)</w:t>
            </w:r>
          </w:p>
        </w:tc>
        <w:tc>
          <w:tcPr>
            <w:tcW w:w="0" w:type="auto"/>
          </w:tcPr>
          <w:p w:rsidR="0002076D" w:rsidRDefault="00874DF7" w:rsidP="002F0901">
            <w:pPr>
              <w:pStyle w:val="Compact"/>
              <w:jc w:val="left"/>
            </w:pPr>
            <w:r>
              <w:t>42.4</w:t>
            </w:r>
          </w:p>
        </w:tc>
        <w:tc>
          <w:tcPr>
            <w:tcW w:w="0" w:type="auto"/>
          </w:tcPr>
          <w:p w:rsidR="0002076D" w:rsidRDefault="00874DF7" w:rsidP="002F0901">
            <w:pPr>
              <w:pStyle w:val="Compact"/>
              <w:jc w:val="left"/>
            </w:pPr>
            <w:r>
              <w:t>10 (8)</w:t>
            </w:r>
          </w:p>
        </w:tc>
      </w:tr>
      <w:tr w:rsidR="0002076D">
        <w:tc>
          <w:tcPr>
            <w:tcW w:w="0" w:type="auto"/>
          </w:tcPr>
          <w:p w:rsidR="0002076D" w:rsidRDefault="00874DF7" w:rsidP="002F0901">
            <w:pPr>
              <w:pStyle w:val="Compact"/>
              <w:jc w:val="left"/>
            </w:pPr>
            <w:r>
              <w:t>2007</w:t>
            </w:r>
          </w:p>
        </w:tc>
        <w:tc>
          <w:tcPr>
            <w:tcW w:w="0" w:type="auto"/>
          </w:tcPr>
          <w:p w:rsidR="0002076D" w:rsidRDefault="00874DF7" w:rsidP="002F0901">
            <w:pPr>
              <w:pStyle w:val="Compact"/>
              <w:jc w:val="left"/>
            </w:pPr>
            <w:r>
              <w:t>4,770</w:t>
            </w:r>
          </w:p>
        </w:tc>
        <w:tc>
          <w:tcPr>
            <w:tcW w:w="0" w:type="auto"/>
          </w:tcPr>
          <w:p w:rsidR="0002076D" w:rsidRDefault="00874DF7" w:rsidP="002F0901">
            <w:pPr>
              <w:pStyle w:val="Compact"/>
              <w:jc w:val="left"/>
            </w:pPr>
            <w:r>
              <w:t>13,985</w:t>
            </w:r>
          </w:p>
        </w:tc>
        <w:tc>
          <w:tcPr>
            <w:tcW w:w="0" w:type="auto"/>
          </w:tcPr>
          <w:p w:rsidR="0002076D" w:rsidRDefault="00874DF7" w:rsidP="002F0901">
            <w:pPr>
              <w:pStyle w:val="Compact"/>
              <w:jc w:val="left"/>
            </w:pPr>
            <w:r>
              <w:t>423</w:t>
            </w:r>
          </w:p>
        </w:tc>
        <w:tc>
          <w:tcPr>
            <w:tcW w:w="0" w:type="auto"/>
          </w:tcPr>
          <w:p w:rsidR="0002076D" w:rsidRDefault="00874DF7" w:rsidP="002F0901">
            <w:pPr>
              <w:pStyle w:val="Compact"/>
              <w:jc w:val="left"/>
            </w:pPr>
            <w:r>
              <w:t>186 (160)</w:t>
            </w:r>
          </w:p>
        </w:tc>
        <w:tc>
          <w:tcPr>
            <w:tcW w:w="0" w:type="auto"/>
          </w:tcPr>
          <w:p w:rsidR="0002076D" w:rsidRDefault="00874DF7" w:rsidP="002F0901">
            <w:pPr>
              <w:pStyle w:val="Compact"/>
              <w:jc w:val="left"/>
            </w:pPr>
            <w:r>
              <w:t>44.0</w:t>
            </w:r>
          </w:p>
        </w:tc>
        <w:tc>
          <w:tcPr>
            <w:tcW w:w="0" w:type="auto"/>
          </w:tcPr>
          <w:p w:rsidR="0002076D" w:rsidRDefault="00874DF7" w:rsidP="002F0901">
            <w:pPr>
              <w:pStyle w:val="Compact"/>
              <w:jc w:val="left"/>
            </w:pPr>
            <w:r>
              <w:t>6 (5)</w:t>
            </w:r>
          </w:p>
        </w:tc>
      </w:tr>
      <w:tr w:rsidR="0002076D">
        <w:tc>
          <w:tcPr>
            <w:tcW w:w="0" w:type="auto"/>
          </w:tcPr>
          <w:p w:rsidR="0002076D" w:rsidRDefault="00874DF7" w:rsidP="002F0901">
            <w:pPr>
              <w:pStyle w:val="Compact"/>
              <w:jc w:val="left"/>
            </w:pPr>
            <w:r>
              <w:t>2008</w:t>
            </w:r>
          </w:p>
        </w:tc>
        <w:tc>
          <w:tcPr>
            <w:tcW w:w="0" w:type="auto"/>
          </w:tcPr>
          <w:p w:rsidR="0002076D" w:rsidRDefault="00874DF7" w:rsidP="002F0901">
            <w:pPr>
              <w:pStyle w:val="Compact"/>
              <w:jc w:val="left"/>
            </w:pPr>
            <w:r>
              <w:t>4,953</w:t>
            </w:r>
          </w:p>
        </w:tc>
        <w:tc>
          <w:tcPr>
            <w:tcW w:w="0" w:type="auto"/>
          </w:tcPr>
          <w:p w:rsidR="0002076D" w:rsidRDefault="00874DF7" w:rsidP="002F0901">
            <w:pPr>
              <w:pStyle w:val="Compact"/>
              <w:jc w:val="left"/>
            </w:pPr>
            <w:r>
              <w:t>14,472</w:t>
            </w:r>
          </w:p>
        </w:tc>
        <w:tc>
          <w:tcPr>
            <w:tcW w:w="0" w:type="auto"/>
          </w:tcPr>
          <w:p w:rsidR="0002076D" w:rsidRDefault="00874DF7" w:rsidP="002F0901">
            <w:pPr>
              <w:pStyle w:val="Compact"/>
              <w:jc w:val="left"/>
            </w:pPr>
            <w:r>
              <w:t>442</w:t>
            </w:r>
          </w:p>
        </w:tc>
        <w:tc>
          <w:tcPr>
            <w:tcW w:w="0" w:type="auto"/>
          </w:tcPr>
          <w:p w:rsidR="0002076D" w:rsidRDefault="00874DF7" w:rsidP="002F0901">
            <w:pPr>
              <w:pStyle w:val="Compact"/>
              <w:jc w:val="left"/>
            </w:pPr>
            <w:r>
              <w:t>117 (101)</w:t>
            </w:r>
          </w:p>
        </w:tc>
        <w:tc>
          <w:tcPr>
            <w:tcW w:w="0" w:type="auto"/>
          </w:tcPr>
          <w:p w:rsidR="0002076D" w:rsidRDefault="00874DF7" w:rsidP="002F0901">
            <w:pPr>
              <w:pStyle w:val="Compact"/>
              <w:jc w:val="left"/>
            </w:pPr>
            <w:r>
              <w:t>26.5</w:t>
            </w:r>
          </w:p>
        </w:tc>
        <w:tc>
          <w:tcPr>
            <w:tcW w:w="0" w:type="auto"/>
          </w:tcPr>
          <w:p w:rsidR="0002076D" w:rsidRDefault="00874DF7" w:rsidP="002F0901">
            <w:pPr>
              <w:pStyle w:val="Compact"/>
              <w:jc w:val="left"/>
            </w:pPr>
            <w:r>
              <w:t>5 (4)</w:t>
            </w:r>
          </w:p>
        </w:tc>
      </w:tr>
      <w:tr w:rsidR="0002076D">
        <w:tc>
          <w:tcPr>
            <w:tcW w:w="0" w:type="auto"/>
          </w:tcPr>
          <w:p w:rsidR="0002076D" w:rsidRDefault="00874DF7" w:rsidP="002F0901">
            <w:pPr>
              <w:pStyle w:val="Compact"/>
              <w:jc w:val="left"/>
            </w:pPr>
            <w:r>
              <w:t>2009</w:t>
            </w:r>
          </w:p>
        </w:tc>
        <w:tc>
          <w:tcPr>
            <w:tcW w:w="0" w:type="auto"/>
          </w:tcPr>
          <w:p w:rsidR="0002076D" w:rsidRDefault="00874DF7" w:rsidP="002F0901">
            <w:pPr>
              <w:pStyle w:val="Compact"/>
              <w:jc w:val="left"/>
            </w:pPr>
            <w:r>
              <w:t>5,130</w:t>
            </w:r>
          </w:p>
        </w:tc>
        <w:tc>
          <w:tcPr>
            <w:tcW w:w="0" w:type="auto"/>
          </w:tcPr>
          <w:p w:rsidR="0002076D" w:rsidRDefault="00874DF7" w:rsidP="002F0901">
            <w:pPr>
              <w:pStyle w:val="Compact"/>
              <w:jc w:val="left"/>
            </w:pPr>
            <w:r>
              <w:t>14,965</w:t>
            </w:r>
          </w:p>
        </w:tc>
        <w:tc>
          <w:tcPr>
            <w:tcW w:w="0" w:type="auto"/>
          </w:tcPr>
          <w:p w:rsidR="0002076D" w:rsidRDefault="00874DF7" w:rsidP="002F0901">
            <w:pPr>
              <w:pStyle w:val="Compact"/>
              <w:jc w:val="left"/>
            </w:pPr>
            <w:r>
              <w:t>484</w:t>
            </w:r>
          </w:p>
        </w:tc>
        <w:tc>
          <w:tcPr>
            <w:tcW w:w="0" w:type="auto"/>
          </w:tcPr>
          <w:p w:rsidR="0002076D" w:rsidRDefault="00874DF7" w:rsidP="002F0901">
            <w:pPr>
              <w:pStyle w:val="Compact"/>
              <w:jc w:val="left"/>
            </w:pPr>
            <w:r>
              <w:t>124 (109)</w:t>
            </w:r>
          </w:p>
        </w:tc>
        <w:tc>
          <w:tcPr>
            <w:tcW w:w="0" w:type="auto"/>
          </w:tcPr>
          <w:p w:rsidR="0002076D" w:rsidRDefault="00874DF7" w:rsidP="002F0901">
            <w:pPr>
              <w:pStyle w:val="Compact"/>
              <w:jc w:val="left"/>
            </w:pPr>
            <w:r>
              <w:t>25.6</w:t>
            </w:r>
          </w:p>
        </w:tc>
        <w:tc>
          <w:tcPr>
            <w:tcW w:w="0" w:type="auto"/>
          </w:tcPr>
          <w:p w:rsidR="0002076D" w:rsidRDefault="00874DF7" w:rsidP="002F0901">
            <w:pPr>
              <w:pStyle w:val="Compact"/>
              <w:jc w:val="left"/>
            </w:pPr>
            <w:r>
              <w:t>7 (6)</w:t>
            </w:r>
          </w:p>
        </w:tc>
      </w:tr>
      <w:tr w:rsidR="0002076D">
        <w:tc>
          <w:tcPr>
            <w:tcW w:w="0" w:type="auto"/>
          </w:tcPr>
          <w:p w:rsidR="0002076D" w:rsidRDefault="00874DF7" w:rsidP="002F0901">
            <w:pPr>
              <w:pStyle w:val="Compact"/>
              <w:jc w:val="left"/>
            </w:pPr>
            <w:r>
              <w:t>2010</w:t>
            </w:r>
          </w:p>
        </w:tc>
        <w:tc>
          <w:tcPr>
            <w:tcW w:w="0" w:type="auto"/>
          </w:tcPr>
          <w:p w:rsidR="0002076D" w:rsidRDefault="00874DF7" w:rsidP="002F0901">
            <w:pPr>
              <w:pStyle w:val="Compact"/>
              <w:jc w:val="left"/>
            </w:pPr>
            <w:r>
              <w:t>4,988</w:t>
            </w:r>
          </w:p>
        </w:tc>
        <w:tc>
          <w:tcPr>
            <w:tcW w:w="0" w:type="auto"/>
          </w:tcPr>
          <w:p w:rsidR="0002076D" w:rsidRDefault="00874DF7" w:rsidP="002F0901">
            <w:pPr>
              <w:pStyle w:val="Compact"/>
              <w:jc w:val="left"/>
            </w:pPr>
            <w:r>
              <w:t>14,592</w:t>
            </w:r>
          </w:p>
        </w:tc>
        <w:tc>
          <w:tcPr>
            <w:tcW w:w="0" w:type="auto"/>
          </w:tcPr>
          <w:p w:rsidR="0002076D" w:rsidRDefault="00874DF7" w:rsidP="002F0901">
            <w:pPr>
              <w:pStyle w:val="Compact"/>
              <w:jc w:val="left"/>
            </w:pPr>
            <w:r>
              <w:t>384</w:t>
            </w:r>
          </w:p>
        </w:tc>
        <w:tc>
          <w:tcPr>
            <w:tcW w:w="0" w:type="auto"/>
          </w:tcPr>
          <w:p w:rsidR="0002076D" w:rsidRDefault="00874DF7" w:rsidP="002F0901">
            <w:pPr>
              <w:pStyle w:val="Compact"/>
              <w:jc w:val="left"/>
            </w:pPr>
            <w:r>
              <w:t>158 (138)</w:t>
            </w:r>
          </w:p>
        </w:tc>
        <w:tc>
          <w:tcPr>
            <w:tcW w:w="0" w:type="auto"/>
          </w:tcPr>
          <w:p w:rsidR="0002076D" w:rsidRDefault="00874DF7" w:rsidP="002F0901">
            <w:pPr>
              <w:pStyle w:val="Compact"/>
              <w:jc w:val="left"/>
            </w:pPr>
            <w:r>
              <w:t>41.1</w:t>
            </w:r>
          </w:p>
        </w:tc>
        <w:tc>
          <w:tcPr>
            <w:tcW w:w="0" w:type="auto"/>
          </w:tcPr>
          <w:p w:rsidR="0002076D" w:rsidRDefault="00874DF7" w:rsidP="002F0901">
            <w:pPr>
              <w:pStyle w:val="Compact"/>
              <w:jc w:val="left"/>
            </w:pPr>
            <w:r>
              <w:t>7 (7)</w:t>
            </w:r>
          </w:p>
        </w:tc>
      </w:tr>
      <w:tr w:rsidR="0002076D">
        <w:tc>
          <w:tcPr>
            <w:tcW w:w="0" w:type="auto"/>
          </w:tcPr>
          <w:p w:rsidR="0002076D" w:rsidRDefault="00874DF7" w:rsidP="002F0901">
            <w:pPr>
              <w:pStyle w:val="Compact"/>
              <w:jc w:val="left"/>
            </w:pPr>
            <w:r>
              <w:t>2011</w:t>
            </w:r>
          </w:p>
        </w:tc>
        <w:tc>
          <w:tcPr>
            <w:tcW w:w="0" w:type="auto"/>
          </w:tcPr>
          <w:p w:rsidR="0002076D" w:rsidRDefault="00874DF7" w:rsidP="002F0901">
            <w:pPr>
              <w:pStyle w:val="Compact"/>
              <w:jc w:val="left"/>
            </w:pPr>
            <w:r>
              <w:t>4,644</w:t>
            </w:r>
          </w:p>
        </w:tc>
        <w:tc>
          <w:tcPr>
            <w:tcW w:w="0" w:type="auto"/>
          </w:tcPr>
          <w:p w:rsidR="0002076D" w:rsidRDefault="00874DF7" w:rsidP="002F0901">
            <w:pPr>
              <w:pStyle w:val="Compact"/>
              <w:jc w:val="left"/>
            </w:pPr>
            <w:r>
              <w:t>13,640</w:t>
            </w:r>
          </w:p>
        </w:tc>
        <w:tc>
          <w:tcPr>
            <w:tcW w:w="0" w:type="auto"/>
          </w:tcPr>
          <w:p w:rsidR="0002076D" w:rsidRDefault="00874DF7" w:rsidP="002F0901">
            <w:pPr>
              <w:pStyle w:val="Compact"/>
              <w:jc w:val="left"/>
            </w:pPr>
            <w:r>
              <w:t>392</w:t>
            </w:r>
          </w:p>
        </w:tc>
        <w:tc>
          <w:tcPr>
            <w:tcW w:w="0" w:type="auto"/>
          </w:tcPr>
          <w:p w:rsidR="0002076D" w:rsidRDefault="00874DF7" w:rsidP="002F0901">
            <w:pPr>
              <w:pStyle w:val="Compact"/>
              <w:jc w:val="left"/>
            </w:pPr>
            <w:r>
              <w:t>129 (112)</w:t>
            </w:r>
          </w:p>
        </w:tc>
        <w:tc>
          <w:tcPr>
            <w:tcW w:w="0" w:type="auto"/>
          </w:tcPr>
          <w:p w:rsidR="0002076D" w:rsidRDefault="00874DF7" w:rsidP="002F0901">
            <w:pPr>
              <w:pStyle w:val="Compact"/>
              <w:jc w:val="left"/>
            </w:pPr>
            <w:r>
              <w:t>32.9</w:t>
            </w:r>
          </w:p>
        </w:tc>
        <w:tc>
          <w:tcPr>
            <w:tcW w:w="0" w:type="auto"/>
          </w:tcPr>
          <w:p w:rsidR="0002076D" w:rsidRDefault="00874DF7" w:rsidP="002F0901">
            <w:pPr>
              <w:pStyle w:val="Compact"/>
              <w:jc w:val="left"/>
            </w:pPr>
            <w:r>
              <w:t>4 (4)</w:t>
            </w:r>
          </w:p>
        </w:tc>
      </w:tr>
      <w:tr w:rsidR="0002076D">
        <w:tc>
          <w:tcPr>
            <w:tcW w:w="0" w:type="auto"/>
          </w:tcPr>
          <w:p w:rsidR="0002076D" w:rsidRDefault="00874DF7" w:rsidP="002F0901">
            <w:pPr>
              <w:pStyle w:val="Compact"/>
              <w:jc w:val="left"/>
            </w:pPr>
            <w:r>
              <w:t>2012</w:t>
            </w:r>
          </w:p>
        </w:tc>
        <w:tc>
          <w:tcPr>
            <w:tcW w:w="0" w:type="auto"/>
          </w:tcPr>
          <w:p w:rsidR="0002076D" w:rsidRDefault="00874DF7" w:rsidP="002F0901">
            <w:pPr>
              <w:pStyle w:val="Compact"/>
              <w:jc w:val="left"/>
            </w:pPr>
            <w:r>
              <w:t>4,668</w:t>
            </w:r>
          </w:p>
        </w:tc>
        <w:tc>
          <w:tcPr>
            <w:tcW w:w="0" w:type="auto"/>
          </w:tcPr>
          <w:p w:rsidR="0002076D" w:rsidRDefault="00874DF7" w:rsidP="002F0901">
            <w:pPr>
              <w:pStyle w:val="Compact"/>
              <w:jc w:val="left"/>
            </w:pPr>
            <w:r>
              <w:t>13,753</w:t>
            </w:r>
          </w:p>
        </w:tc>
        <w:tc>
          <w:tcPr>
            <w:tcW w:w="0" w:type="auto"/>
          </w:tcPr>
          <w:p w:rsidR="0002076D" w:rsidRDefault="00874DF7" w:rsidP="002F0901">
            <w:pPr>
              <w:pStyle w:val="Compact"/>
              <w:jc w:val="left"/>
            </w:pPr>
            <w:r>
              <w:t>576</w:t>
            </w:r>
          </w:p>
        </w:tc>
        <w:tc>
          <w:tcPr>
            <w:tcW w:w="0" w:type="auto"/>
          </w:tcPr>
          <w:p w:rsidR="0002076D" w:rsidRDefault="00874DF7" w:rsidP="002F0901">
            <w:pPr>
              <w:pStyle w:val="Compact"/>
              <w:jc w:val="left"/>
            </w:pPr>
            <w:r>
              <w:t>196 (155)</w:t>
            </w:r>
          </w:p>
        </w:tc>
        <w:tc>
          <w:tcPr>
            <w:tcW w:w="0" w:type="auto"/>
          </w:tcPr>
          <w:p w:rsidR="0002076D" w:rsidRDefault="00874DF7" w:rsidP="002F0901">
            <w:pPr>
              <w:pStyle w:val="Compact"/>
              <w:jc w:val="left"/>
            </w:pPr>
            <w:r>
              <w:t>34.0</w:t>
            </w:r>
          </w:p>
        </w:tc>
        <w:tc>
          <w:tcPr>
            <w:tcW w:w="0" w:type="auto"/>
          </w:tcPr>
          <w:p w:rsidR="0002076D" w:rsidRDefault="00874DF7" w:rsidP="002F0901">
            <w:pPr>
              <w:pStyle w:val="Compact"/>
              <w:jc w:val="left"/>
            </w:pPr>
            <w:r>
              <w:t>0 (0)</w:t>
            </w:r>
          </w:p>
        </w:tc>
      </w:tr>
      <w:tr w:rsidR="0002076D">
        <w:tc>
          <w:tcPr>
            <w:tcW w:w="0" w:type="auto"/>
          </w:tcPr>
          <w:p w:rsidR="0002076D" w:rsidRDefault="00874DF7" w:rsidP="002F0901">
            <w:pPr>
              <w:pStyle w:val="Compact"/>
              <w:jc w:val="left"/>
            </w:pPr>
            <w:r>
              <w:t>2013</w:t>
            </w:r>
          </w:p>
        </w:tc>
        <w:tc>
          <w:tcPr>
            <w:tcW w:w="0" w:type="auto"/>
          </w:tcPr>
          <w:p w:rsidR="0002076D" w:rsidRDefault="00874DF7" w:rsidP="002F0901">
            <w:pPr>
              <w:pStyle w:val="Compact"/>
              <w:jc w:val="left"/>
            </w:pPr>
            <w:r>
              <w:t>4,442</w:t>
            </w:r>
          </w:p>
        </w:tc>
        <w:tc>
          <w:tcPr>
            <w:tcW w:w="0" w:type="auto"/>
          </w:tcPr>
          <w:p w:rsidR="0002076D" w:rsidRDefault="00874DF7" w:rsidP="002F0901">
            <w:pPr>
              <w:pStyle w:val="Compact"/>
              <w:jc w:val="left"/>
            </w:pPr>
            <w:r>
              <w:t>13,044</w:t>
            </w:r>
          </w:p>
        </w:tc>
        <w:tc>
          <w:tcPr>
            <w:tcW w:w="0" w:type="auto"/>
          </w:tcPr>
          <w:p w:rsidR="0002076D" w:rsidRDefault="00874DF7" w:rsidP="002F0901">
            <w:pPr>
              <w:pStyle w:val="Compact"/>
              <w:jc w:val="left"/>
            </w:pPr>
            <w:r>
              <w:t>472</w:t>
            </w:r>
          </w:p>
        </w:tc>
        <w:tc>
          <w:tcPr>
            <w:tcW w:w="0" w:type="auto"/>
          </w:tcPr>
          <w:p w:rsidR="0002076D" w:rsidRDefault="00874DF7" w:rsidP="002F0901">
            <w:pPr>
              <w:pStyle w:val="Compact"/>
              <w:jc w:val="left"/>
            </w:pPr>
            <w:r>
              <w:t>149 (119)</w:t>
            </w:r>
          </w:p>
        </w:tc>
        <w:tc>
          <w:tcPr>
            <w:tcW w:w="0" w:type="auto"/>
          </w:tcPr>
          <w:p w:rsidR="0002076D" w:rsidRDefault="00874DF7" w:rsidP="002F0901">
            <w:pPr>
              <w:pStyle w:val="Compact"/>
              <w:jc w:val="left"/>
            </w:pPr>
            <w:r>
              <w:t>31.6</w:t>
            </w:r>
          </w:p>
        </w:tc>
        <w:tc>
          <w:tcPr>
            <w:tcW w:w="0" w:type="auto"/>
          </w:tcPr>
          <w:p w:rsidR="0002076D" w:rsidRDefault="00874DF7" w:rsidP="002F0901">
            <w:pPr>
              <w:pStyle w:val="Compact"/>
              <w:jc w:val="left"/>
            </w:pPr>
            <w:r>
              <w:t>9 (8)</w:t>
            </w:r>
          </w:p>
        </w:tc>
      </w:tr>
      <w:tr w:rsidR="0002076D">
        <w:tc>
          <w:tcPr>
            <w:tcW w:w="0" w:type="auto"/>
          </w:tcPr>
          <w:p w:rsidR="0002076D" w:rsidRDefault="00874DF7" w:rsidP="002F0901">
            <w:pPr>
              <w:pStyle w:val="Compact"/>
              <w:jc w:val="left"/>
            </w:pPr>
            <w:r>
              <w:t>2014</w:t>
            </w:r>
          </w:p>
        </w:tc>
        <w:tc>
          <w:tcPr>
            <w:tcW w:w="0" w:type="auto"/>
          </w:tcPr>
          <w:p w:rsidR="0002076D" w:rsidRDefault="00874DF7" w:rsidP="002F0901">
            <w:pPr>
              <w:pStyle w:val="Compact"/>
              <w:jc w:val="left"/>
            </w:pPr>
            <w:r>
              <w:t>4,446</w:t>
            </w:r>
          </w:p>
        </w:tc>
        <w:tc>
          <w:tcPr>
            <w:tcW w:w="0" w:type="auto"/>
          </w:tcPr>
          <w:p w:rsidR="0002076D" w:rsidRDefault="00874DF7" w:rsidP="002F0901">
            <w:pPr>
              <w:pStyle w:val="Compact"/>
              <w:jc w:val="left"/>
            </w:pPr>
            <w:r>
              <w:t>10,930</w:t>
            </w:r>
          </w:p>
        </w:tc>
        <w:tc>
          <w:tcPr>
            <w:tcW w:w="0" w:type="auto"/>
          </w:tcPr>
          <w:p w:rsidR="0002076D" w:rsidRDefault="00874DF7" w:rsidP="002F0901">
            <w:pPr>
              <w:pStyle w:val="Compact"/>
              <w:jc w:val="left"/>
            </w:pPr>
            <w:r>
              <w:t>431</w:t>
            </w:r>
          </w:p>
        </w:tc>
        <w:tc>
          <w:tcPr>
            <w:tcW w:w="0" w:type="auto"/>
          </w:tcPr>
          <w:p w:rsidR="0002076D" w:rsidRDefault="00874DF7" w:rsidP="002F0901">
            <w:pPr>
              <w:pStyle w:val="Compact"/>
              <w:jc w:val="left"/>
            </w:pPr>
            <w:r>
              <w:t>144 (122)</w:t>
            </w:r>
          </w:p>
        </w:tc>
        <w:tc>
          <w:tcPr>
            <w:tcW w:w="0" w:type="auto"/>
          </w:tcPr>
          <w:p w:rsidR="0002076D" w:rsidRDefault="00874DF7" w:rsidP="002F0901">
            <w:pPr>
              <w:pStyle w:val="Compact"/>
              <w:jc w:val="left"/>
            </w:pPr>
            <w:r>
              <w:t>33.4</w:t>
            </w:r>
          </w:p>
        </w:tc>
        <w:tc>
          <w:tcPr>
            <w:tcW w:w="0" w:type="auto"/>
          </w:tcPr>
          <w:p w:rsidR="0002076D" w:rsidRDefault="00874DF7" w:rsidP="002F0901">
            <w:pPr>
              <w:pStyle w:val="Compact"/>
              <w:jc w:val="left"/>
            </w:pPr>
            <w:r>
              <w:t>6 (5)</w:t>
            </w:r>
          </w:p>
        </w:tc>
      </w:tr>
      <w:tr w:rsidR="0002076D">
        <w:tc>
          <w:tcPr>
            <w:tcW w:w="0" w:type="auto"/>
          </w:tcPr>
          <w:p w:rsidR="0002076D" w:rsidRDefault="00874DF7" w:rsidP="002F0901">
            <w:pPr>
              <w:pStyle w:val="Compact"/>
              <w:jc w:val="left"/>
            </w:pPr>
            <w:r>
              <w:t>2015</w:t>
            </w:r>
          </w:p>
        </w:tc>
        <w:tc>
          <w:tcPr>
            <w:tcW w:w="0" w:type="auto"/>
          </w:tcPr>
          <w:p w:rsidR="0002076D" w:rsidRDefault="00874DF7" w:rsidP="002F0901">
            <w:pPr>
              <w:pStyle w:val="Compact"/>
              <w:jc w:val="left"/>
            </w:pPr>
            <w:r>
              <w:t>4,136</w:t>
            </w:r>
          </w:p>
        </w:tc>
        <w:tc>
          <w:tcPr>
            <w:tcW w:w="0" w:type="auto"/>
          </w:tcPr>
          <w:p w:rsidR="0002076D" w:rsidRDefault="00874DF7" w:rsidP="002F0901">
            <w:pPr>
              <w:pStyle w:val="Compact"/>
              <w:jc w:val="left"/>
            </w:pPr>
            <w:r>
              <w:t>6,140</w:t>
            </w:r>
          </w:p>
        </w:tc>
        <w:tc>
          <w:tcPr>
            <w:tcW w:w="0" w:type="auto"/>
          </w:tcPr>
          <w:p w:rsidR="0002076D" w:rsidRDefault="00874DF7" w:rsidP="002F0901">
            <w:pPr>
              <w:pStyle w:val="Compact"/>
              <w:jc w:val="left"/>
            </w:pPr>
            <w:r>
              <w:t>377</w:t>
            </w:r>
          </w:p>
        </w:tc>
        <w:tc>
          <w:tcPr>
            <w:tcW w:w="0" w:type="auto"/>
          </w:tcPr>
          <w:p w:rsidR="0002076D" w:rsidRDefault="00874DF7" w:rsidP="002F0901">
            <w:pPr>
              <w:pStyle w:val="Compact"/>
              <w:jc w:val="left"/>
            </w:pPr>
            <w:r>
              <w:t>105 (98)</w:t>
            </w:r>
          </w:p>
        </w:tc>
        <w:tc>
          <w:tcPr>
            <w:tcW w:w="0" w:type="auto"/>
          </w:tcPr>
          <w:p w:rsidR="0002076D" w:rsidRDefault="00874DF7" w:rsidP="002F0901">
            <w:pPr>
              <w:pStyle w:val="Compact"/>
              <w:jc w:val="left"/>
            </w:pPr>
            <w:r>
              <w:t>27.9</w:t>
            </w:r>
          </w:p>
        </w:tc>
        <w:tc>
          <w:tcPr>
            <w:tcW w:w="0" w:type="auto"/>
          </w:tcPr>
          <w:p w:rsidR="0002076D" w:rsidRDefault="00874DF7" w:rsidP="002F0901">
            <w:pPr>
              <w:pStyle w:val="Compact"/>
              <w:jc w:val="left"/>
            </w:pPr>
            <w:r>
              <w:t>3 (3)</w:t>
            </w:r>
          </w:p>
        </w:tc>
      </w:tr>
    </w:tbl>
    <w:p w:rsidR="0002076D" w:rsidRDefault="00874DF7" w:rsidP="002F0901">
      <w:pPr>
        <w:pStyle w:val="BodyText"/>
        <w:jc w:val="left"/>
      </w:pPr>
      <w:r>
        <w:t xml:space="preserve">Of the children in the study birth-cohorts, 550 were hospitalized 660 times with ICD-10 discharge diagnoses consistent with pneumonia. In the same cohorts, 508 children were admitted 550 times with diagnoses consistent with acute lower respiratory tract infections. In the </w:t>
      </w:r>
      <w:del w:id="211" w:author="andrea55" w:date="2018-12-01T09:03:00Z">
        <w:r w:rsidDel="0041594C">
          <w:delText>vaccine non-eligible cohorts</w:delText>
        </w:r>
      </w:del>
      <w:ins w:id="212" w:author="andrea55" w:date="2018-12-01T09:03:00Z">
        <w:r w:rsidR="0041594C">
          <w:t>VNEC</w:t>
        </w:r>
      </w:ins>
      <w:r>
        <w:t xml:space="preserve">, the crude incidence rate of pneumonia requiring hospital admission was 4.94 per 1,000 person-years, which decreased to 4.18 per 1,000 in the </w:t>
      </w:r>
      <w:del w:id="213" w:author="andrea55" w:date="2018-12-01T09:03:00Z">
        <w:r w:rsidDel="0041594C">
          <w:delText>vaccine eligible cohorts</w:delText>
        </w:r>
      </w:del>
      <w:ins w:id="214" w:author="andrea55" w:date="2018-12-01T09:03:00Z">
        <w:r w:rsidR="0041594C">
          <w:t>VEC</w:t>
        </w:r>
      </w:ins>
      <w:r>
        <w:t xml:space="preserve">. The analogous crude incidence rate of hospitalizations for acute lower respiratory tract infections was 2.94 and 5.23 per 1,00 person-years. Though the absolute number of admissions was similar between these two groups, the distribution of cases was different. The crude incidence rate of hospital admissions for pneumonia was highest in children 12-17 months of age, while the incidence rate of hospitalizations for lower respiratory tract infections was highest in children &lt;6 months of age (Figure 20). Children admitted for acute lower respiratory tract infections were significantly younger than children admitted for pneumonia (mean age 8.0 months and 13.6 months respectively, P&lt;.001). Using crude age-group stratified incidence rate ratios between the vaccine eligible and non-eligible cohorts, the incidence rate of pneumonia hospitalizations was </w:t>
      </w:r>
      <w:del w:id="215" w:author="andrea55" w:date="2018-12-01T09:04:00Z">
        <w:r w:rsidDel="0041594C">
          <w:delText xml:space="preserve">only </w:delText>
        </w:r>
      </w:del>
      <w:r>
        <w:t xml:space="preserve">found to have decreased significantly </w:t>
      </w:r>
      <w:ins w:id="216" w:author="andrea55" w:date="2018-12-01T09:04:00Z">
        <w:r w:rsidR="0041594C">
          <w:t xml:space="preserve">only </w:t>
        </w:r>
      </w:ins>
      <w:r>
        <w:t>among children 12-17 months of age, crude incidence rate ratio 0.52 (95%CI: 0.35-0.77). Using the same method, the incidence rate of hospital admissions for acute lower respiratory tract infections admissions was found to have increased significantly among children 0-5 months of age, crude incidence rate ratio 1.50 (95%CI 1.23-1.84).</w:t>
      </w:r>
    </w:p>
    <w:p w:rsidR="0002076D" w:rsidRDefault="00874DF7" w:rsidP="002F0901">
      <w:r>
        <w:rPr>
          <w:noProof/>
        </w:rPr>
        <w:lastRenderedPageBreak/>
        <w:drawing>
          <wp:inline distT="0" distB="0" distL="0" distR="0">
            <wp:extent cx="5676900" cy="6624385"/>
            <wp:effectExtent l="0" t="0" r="0" b="0"/>
            <wp:docPr id="20" name="Picture" descr="Figure 20 Incidence of hospitalization per 1,000 person-years by age- and disease-group"/>
            <wp:cNvGraphicFramePr/>
            <a:graphic xmlns:a="http://schemas.openxmlformats.org/drawingml/2006/main">
              <a:graphicData uri="http://schemas.openxmlformats.org/drawingml/2006/picture">
                <pic:pic xmlns:pic="http://schemas.openxmlformats.org/drawingml/2006/picture">
                  <pic:nvPicPr>
                    <pic:cNvPr id="0" name="Picture" descr="_figures/paper_5/2018-11-29-incidence-arranged.png"/>
                    <pic:cNvPicPr>
                      <a:picLocks noChangeAspect="1" noChangeArrowheads="1"/>
                    </pic:cNvPicPr>
                  </pic:nvPicPr>
                  <pic:blipFill>
                    <a:blip r:embed="rId27" cstate="print"/>
                    <a:stretch>
                      <a:fillRect/>
                    </a:stretch>
                  </pic:blipFill>
                  <pic:spPr bwMode="auto">
                    <a:xfrm>
                      <a:off x="0" y="0"/>
                      <a:ext cx="5676900" cy="6624385"/>
                    </a:xfrm>
                    <a:prstGeom prst="rect">
                      <a:avLst/>
                    </a:prstGeom>
                    <a:noFill/>
                    <a:ln w="9525">
                      <a:noFill/>
                      <a:headEnd/>
                      <a:tailEnd/>
                    </a:ln>
                  </pic:spPr>
                </pic:pic>
              </a:graphicData>
            </a:graphic>
          </wp:inline>
        </w:drawing>
      </w:r>
    </w:p>
    <w:p w:rsidR="0002076D" w:rsidRDefault="00874DF7" w:rsidP="002F0901">
      <w:pPr>
        <w:pStyle w:val="ImageCaption"/>
        <w:jc w:val="left"/>
      </w:pPr>
      <w:r>
        <w:t>Figure 20 Incidence of hospitalization per 1,000 person-years by age- and disease-group</w:t>
      </w:r>
    </w:p>
    <w:p w:rsidR="0002076D" w:rsidRDefault="00874DF7" w:rsidP="002F0901">
      <w:pPr>
        <w:pStyle w:val="BodyText"/>
        <w:jc w:val="left"/>
      </w:pPr>
      <w:r>
        <w:t>A significant difference was detected in the cumulative rate of hospital admissions for both pneumonia and acute lower respiratory tract infections between the vaccine eligible and non-eligible cohorts (Figure 21). The hazard ratio of hospital admission for pneumonia was 0.80 (95%CI:0.67-0.95), with an E-value of 1.81 and a lower bound of 1.29. When the risk-set was restricted to children younger than 90 days</w:t>
      </w:r>
      <w:del w:id="217" w:author="andrea55" w:date="2018-12-01T09:05:00Z">
        <w:r w:rsidDel="0041594C">
          <w:delText>,</w:delText>
        </w:r>
      </w:del>
      <w:r>
        <w:t xml:space="preserve"> and 90 days and older</w:t>
      </w:r>
      <w:ins w:id="218" w:author="andrea55" w:date="2018-12-01T09:05:00Z">
        <w:r w:rsidR="0041594C">
          <w:t>,</w:t>
        </w:r>
      </w:ins>
      <w:r>
        <w:t xml:space="preserve"> respectively, the hazard ratio was 1.22 (95%CI 0.81-1.85) and 0.73 (95%CI 0.60-0.89) respectively. The hazard ratio for hospital admission due to acute </w:t>
      </w:r>
      <w:r>
        <w:lastRenderedPageBreak/>
        <w:t>lower respiratory tract infection was 1.32 (95%CI:1.14-1.53), with an E-value of 1.97 and a lower bound of 1.54. The hazard ratio was augmented when children younger than 90 days were analysed separately, HR 1.54 (95%CI 1.23-1.94). It was not significant in children 90 days and older, HR 1.18 (95%CI 0.97-1.44).</w:t>
      </w:r>
    </w:p>
    <w:p w:rsidR="0002076D" w:rsidRDefault="00874DF7" w:rsidP="002F0901">
      <w:pPr>
        <w:pStyle w:val="BodyText"/>
        <w:jc w:val="left"/>
      </w:pPr>
      <w:r>
        <w:t>A total of 131 hospitalizations for acute upper respiratory tract infections were recorded for 123 children. During the same period, 256 children were admitted to hospital 280 times for otitis media and complications. The crude incidence rate of hospital admissions for otitis media was higher than the incidence rate of admissions for acute upper respiratory tract infections; 2.32 and 1.45 per 1,000 person-years in the vaccine eligible and vaccine non-eligible cohorts respectively</w:t>
      </w:r>
      <w:ins w:id="219" w:author="andrea55" w:date="2018-12-01T09:07:00Z">
        <w:r w:rsidR="0041594C">
          <w:t>,</w:t>
        </w:r>
      </w:ins>
      <w:r>
        <w:t xml:space="preserve"> compared to 0.78 and 1.13 per 1,000 person-years. The mean age of children admitted for acute upper respiratory tract infections was 13.5 months compared to 12.8 months for children admitted for otitis media and complications. The crude incidence rate by age-group is shown in Figure 20. The cumulative incidence rate of hospitalization per 1000 person-years for acute upper respiratory tract infections and otitis media and complications are shown in Figure 21. The hazard ratio of otitis media hospitalizations between the vaccine eligible and non-eligible cohorts was 0.57 (95%CI:0.43-0.73) with an E-value of 2.9 .and a lower bound of 2.08. When restricted to children younger than 90 days of age, the hazard ratio was 0.72 (95%CI 0.33-1.57), and when evaluating children 90 days and older</w:t>
      </w:r>
      <w:ins w:id="220" w:author="andrea55" w:date="2018-12-01T09:07:00Z">
        <w:r w:rsidR="0041594C">
          <w:t>,</w:t>
        </w:r>
      </w:ins>
      <w:r>
        <w:t xml:space="preserve"> it was 0.55 (95%CI 0.42-0.72). The hazard ratio for hospital admission for acute upper respiratory tract infections </w:t>
      </w:r>
      <w:r w:rsidRPr="0041594C">
        <w:rPr>
          <w:highlight w:val="yellow"/>
          <w:rPrChange w:id="221" w:author="andrea55" w:date="2018-12-01T09:08:00Z">
            <w:rPr/>
          </w:rPrChange>
        </w:rPr>
        <w:t>was and 1.56 1.</w:t>
      </w:r>
      <w:commentRangeStart w:id="222"/>
      <w:r w:rsidRPr="0041594C">
        <w:rPr>
          <w:highlight w:val="yellow"/>
          <w:rPrChange w:id="223" w:author="andrea55" w:date="2018-12-01T09:08:00Z">
            <w:rPr/>
          </w:rPrChange>
        </w:rPr>
        <w:t>56</w:t>
      </w:r>
      <w:commentRangeEnd w:id="222"/>
      <w:r w:rsidR="0041594C">
        <w:rPr>
          <w:rStyle w:val="CommentReference"/>
        </w:rPr>
        <w:commentReference w:id="222"/>
      </w:r>
      <w:r>
        <w:t xml:space="preserve"> (95%CI:1.11-2.19), with an E-value of 2.49 and a lower bound of 1.46. Among children younger than 90 days, and 90 days and older respectively, the hazard ratio was 3.4 (95%CI 1.72-6.90) and 1.13 (95%CI 0.75-1.71).</w:t>
      </w:r>
    </w:p>
    <w:p w:rsidR="0002076D" w:rsidRDefault="00874DF7" w:rsidP="002F0901">
      <w:r>
        <w:rPr>
          <w:noProof/>
        </w:rPr>
        <w:lastRenderedPageBreak/>
        <w:drawing>
          <wp:inline distT="0" distB="0" distL="0" distR="0">
            <wp:extent cx="5676900" cy="6624385"/>
            <wp:effectExtent l="0" t="0" r="0" b="0"/>
            <wp:docPr id="21" name="Picture" descr="Figure 21 Cumulative incidence of hospitalization per 1,000 children by disease-group"/>
            <wp:cNvGraphicFramePr/>
            <a:graphic xmlns:a="http://schemas.openxmlformats.org/drawingml/2006/main">
              <a:graphicData uri="http://schemas.openxmlformats.org/drawingml/2006/picture">
                <pic:pic xmlns:pic="http://schemas.openxmlformats.org/drawingml/2006/picture">
                  <pic:nvPicPr>
                    <pic:cNvPr id="0" name="Picture" descr="_figures/paper_5/2018-11-29-kmplot.png"/>
                    <pic:cNvPicPr>
                      <a:picLocks noChangeAspect="1" noChangeArrowheads="1"/>
                    </pic:cNvPicPr>
                  </pic:nvPicPr>
                  <pic:blipFill>
                    <a:blip r:embed="rId28" cstate="print"/>
                    <a:stretch>
                      <a:fillRect/>
                    </a:stretch>
                  </pic:blipFill>
                  <pic:spPr bwMode="auto">
                    <a:xfrm>
                      <a:off x="0" y="0"/>
                      <a:ext cx="5676900" cy="6624385"/>
                    </a:xfrm>
                    <a:prstGeom prst="rect">
                      <a:avLst/>
                    </a:prstGeom>
                    <a:noFill/>
                    <a:ln w="9525">
                      <a:noFill/>
                      <a:headEnd/>
                      <a:tailEnd/>
                    </a:ln>
                  </pic:spPr>
                </pic:pic>
              </a:graphicData>
            </a:graphic>
          </wp:inline>
        </w:drawing>
      </w:r>
    </w:p>
    <w:p w:rsidR="0002076D" w:rsidRDefault="00874DF7" w:rsidP="002F0901">
      <w:pPr>
        <w:pStyle w:val="ImageCaption"/>
        <w:jc w:val="left"/>
      </w:pPr>
      <w:r>
        <w:t>Figure 21 Cumulative incidence of hospitalization per 1,000 children by disease-group</w:t>
      </w:r>
    </w:p>
    <w:p w:rsidR="0002076D" w:rsidRDefault="00874DF7" w:rsidP="002F0901">
      <w:pPr>
        <w:pStyle w:val="BodyText"/>
        <w:jc w:val="left"/>
      </w:pPr>
      <w:r>
        <w:t>A total of 15 children were admitted to hospital 19 times for meningitis, and 61 children were admitted 63 times for sepsis. The crude incidence rate of meningitis hospitalization was 16.5 and 8.7 per 100,000 person-years in the vaccine non-eligible and vaccine eligible cohorts respectively, and the analogous crude incidence rate for sepsis hospitalizations was 38.8 and 52.3. Culture</w:t>
      </w:r>
      <w:ins w:id="224" w:author="andrea55" w:date="2018-12-01T09:09:00Z">
        <w:r w:rsidR="0030106B">
          <w:t>-</w:t>
        </w:r>
      </w:ins>
      <w:del w:id="225" w:author="andrea55" w:date="2018-12-01T09:09:00Z">
        <w:r w:rsidDel="0030106B">
          <w:delText xml:space="preserve"> </w:delText>
        </w:r>
      </w:del>
      <w:r>
        <w:t xml:space="preserve">confirmed invasive pneumococcal disease was diagnosed in 37 children </w:t>
      </w:r>
      <w:ins w:id="226" w:author="andrea55" w:date="2018-12-01T09:09:00Z">
        <w:r w:rsidR="0030106B">
          <w:t>under</w:t>
        </w:r>
        <w:r w:rsidR="0030106B">
          <w:t xml:space="preserve"> three years of age</w:t>
        </w:r>
        <w:r w:rsidR="0030106B">
          <w:t xml:space="preserve"> </w:t>
        </w:r>
      </w:ins>
      <w:r>
        <w:t>in the study birth-cohorts</w:t>
      </w:r>
      <w:del w:id="227" w:author="andrea55" w:date="2018-12-01T09:09:00Z">
        <w:r w:rsidDel="0030106B">
          <w:delText xml:space="preserve"> before three years of age</w:delText>
        </w:r>
      </w:del>
      <w:r>
        <w:t xml:space="preserve">. Of those, 23 (59%) were admitted for inpatient treatment. Of </w:t>
      </w:r>
      <w:r>
        <w:lastRenderedPageBreak/>
        <w:t>the admitted children, eight children had a primary discharge diagnosis of Sepsis due to Streptococcus pneumoniae (A40.3), eight were diagnosed with Pneumococcal meningitis (G00.1), two with Pneumonia due to Streptococcus pneumoniae (J13), two with Bacterial pneumonia, not elsewhere classified (J15) and the remaining three were diagnosed with Bacterial meningitis, unspecified (G00.9), Pyogenic arthritis, unspecified (M00.9) and Fever, unspecified (R50.9). The crude incidence of invasive pneumococcal disease</w:t>
      </w:r>
      <w:ins w:id="228" w:author="andrea55" w:date="2018-12-01T09:10:00Z">
        <w:r w:rsidR="0030106B">
          <w:t>,</w:t>
        </w:r>
      </w:ins>
      <w:r>
        <w:t xml:space="preserve"> regardless of whether the child was admitted to hospital</w:t>
      </w:r>
      <w:ins w:id="229" w:author="andrea55" w:date="2018-12-01T09:10:00Z">
        <w:r w:rsidR="0030106B">
          <w:t>,</w:t>
        </w:r>
      </w:ins>
      <w:r>
        <w:t xml:space="preserve"> was 24.7 per 100,000 person-years in the VNEC compared to 1.74 per 100,000 person-years in the VEC. When only considering hospitalized invasive pneumococcal disease</w:t>
      </w:r>
      <w:ins w:id="230" w:author="andrea55" w:date="2018-12-01T09:11:00Z">
        <w:r w:rsidR="0030106B">
          <w:t>,</w:t>
        </w:r>
      </w:ins>
      <w:r>
        <w:t xml:space="preserve"> the crude IR was 24.7 and 1.74 per 100,000 person-years. No vaccine-type invasive pneumococcal disease was diagnosed in the VEC. Crude incidence rates of hospitalization by age-group are shown in Figure 20.</w:t>
      </w:r>
    </w:p>
    <w:p w:rsidR="0002076D" w:rsidRDefault="00874DF7" w:rsidP="002F0901">
      <w:pPr>
        <w:pStyle w:val="TableCaption"/>
        <w:jc w:val="left"/>
      </w:pPr>
      <w:r>
        <w:t>Table 29 Hazard ratios between the vaccine eligible and vaccine non-eligible birth-cohorts for each disease-group</w:t>
      </w:r>
    </w:p>
    <w:tbl>
      <w:tblPr>
        <w:tblW w:w="0" w:type="pct"/>
        <w:tblLook w:val="07E0"/>
      </w:tblPr>
      <w:tblGrid>
        <w:gridCol w:w="3829"/>
        <w:gridCol w:w="2095"/>
      </w:tblGrid>
      <w:tr w:rsidR="0002076D">
        <w:tc>
          <w:tcPr>
            <w:tcW w:w="0" w:type="auto"/>
            <w:tcBorders>
              <w:bottom w:val="single" w:sz="0" w:space="0" w:color="auto"/>
            </w:tcBorders>
            <w:vAlign w:val="bottom"/>
          </w:tcPr>
          <w:p w:rsidR="0002076D" w:rsidRDefault="00874DF7" w:rsidP="002F0901">
            <w:pPr>
              <w:pStyle w:val="Compact"/>
              <w:jc w:val="left"/>
            </w:pPr>
            <w:r>
              <w:t>Disease group</w:t>
            </w:r>
          </w:p>
        </w:tc>
        <w:tc>
          <w:tcPr>
            <w:tcW w:w="0" w:type="auto"/>
            <w:tcBorders>
              <w:bottom w:val="single" w:sz="0" w:space="0" w:color="auto"/>
            </w:tcBorders>
            <w:vAlign w:val="bottom"/>
          </w:tcPr>
          <w:p w:rsidR="0002076D" w:rsidRDefault="00874DF7" w:rsidP="002F0901">
            <w:pPr>
              <w:pStyle w:val="Compact"/>
              <w:jc w:val="left"/>
            </w:pPr>
            <w:r>
              <w:t>Hazard ratio (95%CI)</w:t>
            </w:r>
          </w:p>
        </w:tc>
      </w:tr>
      <w:tr w:rsidR="0002076D">
        <w:tc>
          <w:tcPr>
            <w:tcW w:w="0" w:type="auto"/>
          </w:tcPr>
          <w:p w:rsidR="0002076D" w:rsidRDefault="00874DF7" w:rsidP="002F0901">
            <w:pPr>
              <w:pStyle w:val="Compact"/>
              <w:jc w:val="left"/>
            </w:pPr>
            <w:r>
              <w:t>Otitis Media and Complications</w:t>
            </w:r>
          </w:p>
        </w:tc>
        <w:tc>
          <w:tcPr>
            <w:tcW w:w="0" w:type="auto"/>
          </w:tcPr>
          <w:p w:rsidR="0002076D" w:rsidRDefault="00874DF7" w:rsidP="002F0901">
            <w:pPr>
              <w:pStyle w:val="Compact"/>
              <w:jc w:val="left"/>
            </w:pPr>
            <w:r>
              <w:t>0.56 (0.437-0.73)</w:t>
            </w:r>
          </w:p>
        </w:tc>
      </w:tr>
      <w:tr w:rsidR="0002076D">
        <w:tc>
          <w:tcPr>
            <w:tcW w:w="0" w:type="auto"/>
          </w:tcPr>
          <w:p w:rsidR="0002076D" w:rsidRDefault="00874DF7" w:rsidP="002F0901">
            <w:pPr>
              <w:pStyle w:val="Compact"/>
              <w:jc w:val="left"/>
            </w:pPr>
            <w:r>
              <w:t>Acute upper respiratory infection</w:t>
            </w:r>
          </w:p>
        </w:tc>
        <w:tc>
          <w:tcPr>
            <w:tcW w:w="0" w:type="auto"/>
          </w:tcPr>
          <w:p w:rsidR="0002076D" w:rsidRDefault="00874DF7" w:rsidP="002F0901">
            <w:pPr>
              <w:pStyle w:val="Compact"/>
              <w:jc w:val="left"/>
            </w:pPr>
            <w:r>
              <w:t>1.55 (1.103-2.18)</w:t>
            </w:r>
          </w:p>
        </w:tc>
      </w:tr>
      <w:tr w:rsidR="0002076D">
        <w:tc>
          <w:tcPr>
            <w:tcW w:w="0" w:type="auto"/>
          </w:tcPr>
          <w:p w:rsidR="0002076D" w:rsidRDefault="00874DF7" w:rsidP="002F0901">
            <w:pPr>
              <w:pStyle w:val="Compact"/>
              <w:jc w:val="left"/>
            </w:pPr>
            <w:r>
              <w:t>Pneumonia</w:t>
            </w:r>
          </w:p>
        </w:tc>
        <w:tc>
          <w:tcPr>
            <w:tcW w:w="0" w:type="auto"/>
          </w:tcPr>
          <w:p w:rsidR="0002076D" w:rsidRDefault="00874DF7" w:rsidP="002F0901">
            <w:pPr>
              <w:pStyle w:val="Compact"/>
              <w:jc w:val="left"/>
            </w:pPr>
            <w:r>
              <w:t>0.80 (0.671-0.95)</w:t>
            </w:r>
          </w:p>
        </w:tc>
      </w:tr>
      <w:tr w:rsidR="0002076D">
        <w:tc>
          <w:tcPr>
            <w:tcW w:w="0" w:type="auto"/>
          </w:tcPr>
          <w:p w:rsidR="0002076D" w:rsidRDefault="00874DF7" w:rsidP="002F0901">
            <w:pPr>
              <w:pStyle w:val="Compact"/>
              <w:jc w:val="left"/>
            </w:pPr>
            <w:r>
              <w:t>Acute Lower Respiratory Tract Infections</w:t>
            </w:r>
          </w:p>
        </w:tc>
        <w:tc>
          <w:tcPr>
            <w:tcW w:w="0" w:type="auto"/>
          </w:tcPr>
          <w:p w:rsidR="0002076D" w:rsidRDefault="00874DF7" w:rsidP="002F0901">
            <w:pPr>
              <w:pStyle w:val="Compact"/>
              <w:jc w:val="left"/>
            </w:pPr>
            <w:r>
              <w:t>1.32 (1.137-1.53)</w:t>
            </w:r>
          </w:p>
        </w:tc>
      </w:tr>
      <w:tr w:rsidR="0002076D">
        <w:tc>
          <w:tcPr>
            <w:tcW w:w="0" w:type="auto"/>
          </w:tcPr>
          <w:p w:rsidR="0002076D" w:rsidRDefault="00874DF7" w:rsidP="002F0901">
            <w:pPr>
              <w:pStyle w:val="Compact"/>
              <w:jc w:val="left"/>
            </w:pPr>
            <w:r>
              <w:t>Sepsis</w:t>
            </w:r>
          </w:p>
        </w:tc>
        <w:tc>
          <w:tcPr>
            <w:tcW w:w="0" w:type="auto"/>
          </w:tcPr>
          <w:p w:rsidR="0002076D" w:rsidRDefault="00874DF7" w:rsidP="002F0901">
            <w:pPr>
              <w:pStyle w:val="Compact"/>
              <w:jc w:val="left"/>
            </w:pPr>
            <w:r>
              <w:t>1.26 (0.744-2.12)</w:t>
            </w:r>
          </w:p>
        </w:tc>
      </w:tr>
      <w:tr w:rsidR="0002076D">
        <w:tc>
          <w:tcPr>
            <w:tcW w:w="0" w:type="auto"/>
          </w:tcPr>
          <w:p w:rsidR="0002076D" w:rsidRDefault="00874DF7" w:rsidP="002F0901">
            <w:pPr>
              <w:pStyle w:val="Compact"/>
              <w:jc w:val="left"/>
            </w:pPr>
            <w:r>
              <w:t>Invasive Pneumococcal Disease</w:t>
            </w:r>
          </w:p>
        </w:tc>
        <w:tc>
          <w:tcPr>
            <w:tcW w:w="0" w:type="auto"/>
          </w:tcPr>
          <w:p w:rsidR="0002076D" w:rsidRDefault="00874DF7" w:rsidP="002F0901">
            <w:pPr>
              <w:pStyle w:val="Compact"/>
              <w:jc w:val="left"/>
            </w:pPr>
            <w:r>
              <w:t>0.07 (0.009-0.50)</w:t>
            </w:r>
          </w:p>
        </w:tc>
      </w:tr>
    </w:tbl>
    <w:p w:rsidR="0002076D" w:rsidRDefault="00874DF7" w:rsidP="002F0901">
      <w:pPr>
        <w:pStyle w:val="BodyText"/>
        <w:jc w:val="left"/>
      </w:pPr>
      <w:r>
        <w:t>The mean age of children admitted for meningitis, sepsis and invasive pneumococcal disease was 9.7 months, 8.4 months and 14.4 months respectively. The cumulative incidence rate</w:t>
      </w:r>
      <w:ins w:id="231" w:author="andrea55" w:date="2018-12-01T09:11:00Z">
        <w:r w:rsidR="0030106B">
          <w:t>s</w:t>
        </w:r>
      </w:ins>
      <w:r>
        <w:t xml:space="preserve"> of hospitalization per 1000 person-years for sepsis and invasive pneumococcal disease are depicted in Figure 21. The hazard ratio of hospitalization for meningitis between the vaccine eligible and non-eligible cohorts was 0.45 (95%CI 0.15-1.41). An E-value was not computed as the hazard ratio was not significant. The hazard ratio for hospital admissions due to invasive pneumococcal disease between the vaccine eligible and vaccine non-eligible cohorts was 0.07 (95%CI:0.01-0.50)</w:t>
      </w:r>
      <w:ins w:id="232" w:author="andrea55" w:date="2018-12-01T09:12:00Z">
        <w:r w:rsidR="0030106B">
          <w:t>,</w:t>
        </w:r>
      </w:ins>
      <w:r>
        <w:t xml:space="preserve"> with an E-value of 28.06. and a lower bound of 3.41. The hazard ratio of a sepsis hospitalization between the vaccine eligibility </w:t>
      </w:r>
      <w:ins w:id="233" w:author="andrea55" w:date="2018-12-01T09:14:00Z">
        <w:r w:rsidR="0030106B">
          <w:t xml:space="preserve">and vaccine non-eligible cohorts </w:t>
        </w:r>
      </w:ins>
      <w:del w:id="234" w:author="andrea55" w:date="2018-12-01T09:14:00Z">
        <w:r w:rsidDel="0030106B">
          <w:delText xml:space="preserve">cohorts </w:delText>
        </w:r>
      </w:del>
      <w:r>
        <w:t>was 1.26 (95%CI:0.75-2.13). No E-value was calculated as the ratio was not significant. Restricted analyses in these three diagnostic groups did not alter results significantly.</w:t>
      </w:r>
      <w:bookmarkStart w:id="235" w:name="discussion"/>
      <w:bookmarkEnd w:id="235"/>
    </w:p>
    <w:sectPr w:rsidR="0002076D" w:rsidSect="002F0901">
      <w:type w:val="oddPage"/>
      <w:pgSz w:w="12240" w:h="15840"/>
      <w:pgMar w:top="1474" w:right="1644" w:bottom="1474" w:left="1644" w:header="680" w:footer="510" w:gutter="0"/>
      <w:cols w:space="720"/>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3" w:author="andrea55" w:date="2018-11-30T14:06:00Z" w:initials="a">
    <w:p w:rsidR="003F2950" w:rsidRDefault="003F2950">
      <w:pPr>
        <w:pStyle w:val="CommentText"/>
      </w:pPr>
      <w:r>
        <w:rPr>
          <w:rStyle w:val="CommentReference"/>
        </w:rPr>
        <w:annotationRef/>
      </w:r>
      <w:r>
        <w:t>Are the headings in this Table correct? Just checking cause I don't understand it...</w:t>
      </w:r>
    </w:p>
  </w:comment>
  <w:comment w:id="222" w:author="andrea55" w:date="2018-12-01T09:08:00Z" w:initials="a">
    <w:p w:rsidR="0041594C" w:rsidRDefault="0041594C">
      <w:pPr>
        <w:pStyle w:val="CommentText"/>
      </w:pPr>
      <w:r>
        <w:rPr>
          <w:rStyle w:val="CommentReference"/>
        </w:rPr>
        <w:annotationRef/>
      </w:r>
      <w:r>
        <w:t>?? not sure what's going on here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67B55" w:rsidRDefault="00867B55">
      <w:pPr>
        <w:spacing w:after="0"/>
      </w:pPr>
      <w:r>
        <w:separator/>
      </w:r>
    </w:p>
  </w:endnote>
  <w:endnote w:type="continuationSeparator" w:id="1">
    <w:p w:rsidR="00867B55" w:rsidRDefault="00867B55">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67B55" w:rsidRDefault="00867B55">
      <w:r>
        <w:separator/>
      </w:r>
    </w:p>
  </w:footnote>
  <w:footnote w:type="continuationSeparator" w:id="1">
    <w:p w:rsidR="00867B55" w:rsidRDefault="00867B5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FFFFFF7C"/>
    <w:multiLevelType w:val="singleLevel"/>
    <w:tmpl w:val="BD6C8BD6"/>
    <w:lvl w:ilvl="0">
      <w:start w:val="1"/>
      <w:numFmt w:val="decimal"/>
      <w:lvlText w:val="%1."/>
      <w:lvlJc w:val="left"/>
      <w:pPr>
        <w:tabs>
          <w:tab w:val="num" w:pos="1492"/>
        </w:tabs>
        <w:ind w:left="1492" w:hanging="360"/>
      </w:pPr>
    </w:lvl>
  </w:abstractNum>
  <w:abstractNum w:abstractNumId="7">
    <w:nsid w:val="FFFFFF7D"/>
    <w:multiLevelType w:val="singleLevel"/>
    <w:tmpl w:val="1C5EC8CE"/>
    <w:lvl w:ilvl="0">
      <w:start w:val="1"/>
      <w:numFmt w:val="decimal"/>
      <w:lvlText w:val="%1."/>
      <w:lvlJc w:val="left"/>
      <w:pPr>
        <w:tabs>
          <w:tab w:val="num" w:pos="1209"/>
        </w:tabs>
        <w:ind w:left="1209" w:hanging="360"/>
      </w:pPr>
    </w:lvl>
  </w:abstractNum>
  <w:abstractNum w:abstractNumId="8">
    <w:nsid w:val="FFFFFF7E"/>
    <w:multiLevelType w:val="singleLevel"/>
    <w:tmpl w:val="3FBC6698"/>
    <w:lvl w:ilvl="0">
      <w:start w:val="1"/>
      <w:numFmt w:val="decimal"/>
      <w:lvlText w:val="%1."/>
      <w:lvlJc w:val="left"/>
      <w:pPr>
        <w:tabs>
          <w:tab w:val="num" w:pos="926"/>
        </w:tabs>
        <w:ind w:left="926" w:hanging="360"/>
      </w:pPr>
    </w:lvl>
  </w:abstractNum>
  <w:abstractNum w:abstractNumId="9">
    <w:nsid w:val="FFFFFF7F"/>
    <w:multiLevelType w:val="singleLevel"/>
    <w:tmpl w:val="74FEA27E"/>
    <w:lvl w:ilvl="0">
      <w:start w:val="1"/>
      <w:numFmt w:val="decimal"/>
      <w:lvlText w:val="%1."/>
      <w:lvlJc w:val="left"/>
      <w:pPr>
        <w:tabs>
          <w:tab w:val="num" w:pos="643"/>
        </w:tabs>
        <w:ind w:left="643" w:hanging="360"/>
      </w:pPr>
    </w:lvl>
  </w:abstractNum>
  <w:abstractNum w:abstractNumId="10">
    <w:nsid w:val="FFFFFF80"/>
    <w:multiLevelType w:val="singleLevel"/>
    <w:tmpl w:val="BDCCDB7E"/>
    <w:lvl w:ilvl="0">
      <w:start w:val="1"/>
      <w:numFmt w:val="bullet"/>
      <w:lvlText w:val=""/>
      <w:lvlJc w:val="left"/>
      <w:pPr>
        <w:tabs>
          <w:tab w:val="num" w:pos="1492"/>
        </w:tabs>
        <w:ind w:left="1492" w:hanging="360"/>
      </w:pPr>
      <w:rPr>
        <w:rFonts w:ascii="Symbol" w:hAnsi="Symbol" w:hint="default"/>
      </w:rPr>
    </w:lvl>
  </w:abstractNum>
  <w:abstractNum w:abstractNumId="11">
    <w:nsid w:val="FFFFFF81"/>
    <w:multiLevelType w:val="singleLevel"/>
    <w:tmpl w:val="1BD08098"/>
    <w:lvl w:ilvl="0">
      <w:start w:val="1"/>
      <w:numFmt w:val="bullet"/>
      <w:lvlText w:val=""/>
      <w:lvlJc w:val="left"/>
      <w:pPr>
        <w:tabs>
          <w:tab w:val="num" w:pos="1209"/>
        </w:tabs>
        <w:ind w:left="1209" w:hanging="360"/>
      </w:pPr>
      <w:rPr>
        <w:rFonts w:ascii="Symbol" w:hAnsi="Symbol" w:hint="default"/>
      </w:rPr>
    </w:lvl>
  </w:abstractNum>
  <w:abstractNum w:abstractNumId="12">
    <w:nsid w:val="FFFFFF82"/>
    <w:multiLevelType w:val="singleLevel"/>
    <w:tmpl w:val="DCA0A724"/>
    <w:lvl w:ilvl="0">
      <w:start w:val="1"/>
      <w:numFmt w:val="bullet"/>
      <w:lvlText w:val=""/>
      <w:lvlJc w:val="left"/>
      <w:pPr>
        <w:tabs>
          <w:tab w:val="num" w:pos="926"/>
        </w:tabs>
        <w:ind w:left="926" w:hanging="360"/>
      </w:pPr>
      <w:rPr>
        <w:rFonts w:ascii="Symbol" w:hAnsi="Symbol" w:hint="default"/>
      </w:rPr>
    </w:lvl>
  </w:abstractNum>
  <w:abstractNum w:abstractNumId="13">
    <w:nsid w:val="FFFFFF83"/>
    <w:multiLevelType w:val="singleLevel"/>
    <w:tmpl w:val="7B922538"/>
    <w:lvl w:ilvl="0">
      <w:start w:val="1"/>
      <w:numFmt w:val="bullet"/>
      <w:lvlText w:val=""/>
      <w:lvlJc w:val="left"/>
      <w:pPr>
        <w:tabs>
          <w:tab w:val="num" w:pos="643"/>
        </w:tabs>
        <w:ind w:left="643" w:hanging="360"/>
      </w:pPr>
      <w:rPr>
        <w:rFonts w:ascii="Symbol" w:hAnsi="Symbol" w:hint="default"/>
      </w:rPr>
    </w:lvl>
  </w:abstractNum>
  <w:abstractNum w:abstractNumId="14">
    <w:nsid w:val="FFFFFF88"/>
    <w:multiLevelType w:val="singleLevel"/>
    <w:tmpl w:val="5E405AF4"/>
    <w:lvl w:ilvl="0">
      <w:start w:val="1"/>
      <w:numFmt w:val="decimal"/>
      <w:lvlText w:val="%1."/>
      <w:lvlJc w:val="left"/>
      <w:pPr>
        <w:tabs>
          <w:tab w:val="num" w:pos="360"/>
        </w:tabs>
        <w:ind w:left="360" w:hanging="360"/>
      </w:pPr>
    </w:lvl>
  </w:abstractNum>
  <w:abstractNum w:abstractNumId="15">
    <w:nsid w:val="FFFFFF89"/>
    <w:multiLevelType w:val="singleLevel"/>
    <w:tmpl w:val="20500572"/>
    <w:lvl w:ilvl="0">
      <w:start w:val="1"/>
      <w:numFmt w:val="bullet"/>
      <w:lvlText w:val=""/>
      <w:lvlJc w:val="left"/>
      <w:pPr>
        <w:tabs>
          <w:tab w:val="num" w:pos="360"/>
        </w:tabs>
        <w:ind w:left="360" w:hanging="360"/>
      </w:pPr>
      <w:rPr>
        <w:rFonts w:ascii="Symbol" w:hAnsi="Symbol" w:hint="default"/>
      </w:rPr>
    </w:lvl>
  </w:abstractNum>
  <w:abstractNum w:abstractNumId="16">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30E55367"/>
    <w:multiLevelType w:val="multilevel"/>
    <w:tmpl w:val="431CFE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37FF90AE"/>
    <w:multiLevelType w:val="multilevel"/>
    <w:tmpl w:val="4C18A2C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465D0B30"/>
    <w:multiLevelType w:val="multilevel"/>
    <w:tmpl w:val="38907754"/>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
  </w:num>
  <w:num w:numId="2">
    <w:abstractNumId w:val="2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9"/>
  </w:num>
  <w:num w:numId="17">
    <w:abstractNumId w:val="24"/>
  </w:num>
  <w:num w:numId="18">
    <w:abstractNumId w:val="16"/>
  </w:num>
  <w:num w:numId="19">
    <w:abstractNumId w:val="23"/>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5"/>
  </w:num>
  <w:num w:numId="24">
    <w:abstractNumId w:val="18"/>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4"/>
  <w:embedSystemFonts/>
  <w:stylePaneFormatFilter w:val="0004"/>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0"/>
    <w:footnote w:id="1"/>
  </w:footnotePr>
  <w:endnotePr>
    <w:endnote w:id="0"/>
    <w:endnote w:id="1"/>
  </w:endnotePr>
  <w:compat/>
  <w:rsids>
    <w:rsidRoot w:val="00590D07"/>
    <w:rsid w:val="00011C8B"/>
    <w:rsid w:val="0002076D"/>
    <w:rsid w:val="000546CB"/>
    <w:rsid w:val="000B553E"/>
    <w:rsid w:val="001C7982"/>
    <w:rsid w:val="00223C9A"/>
    <w:rsid w:val="002D6FA4"/>
    <w:rsid w:val="002F0901"/>
    <w:rsid w:val="0030106B"/>
    <w:rsid w:val="003F2950"/>
    <w:rsid w:val="0041594C"/>
    <w:rsid w:val="00456DDA"/>
    <w:rsid w:val="004D2D91"/>
    <w:rsid w:val="004E29B3"/>
    <w:rsid w:val="00590D07"/>
    <w:rsid w:val="005C61A6"/>
    <w:rsid w:val="00665D32"/>
    <w:rsid w:val="00784D58"/>
    <w:rsid w:val="007B06BE"/>
    <w:rsid w:val="00845C5C"/>
    <w:rsid w:val="008539A3"/>
    <w:rsid w:val="00867B55"/>
    <w:rsid w:val="00872D00"/>
    <w:rsid w:val="00874DF7"/>
    <w:rsid w:val="008D6863"/>
    <w:rsid w:val="009673EB"/>
    <w:rsid w:val="009A4CC3"/>
    <w:rsid w:val="009D745C"/>
    <w:rsid w:val="009F744A"/>
    <w:rsid w:val="00A542C7"/>
    <w:rsid w:val="00B86B75"/>
    <w:rsid w:val="00BC48D5"/>
    <w:rsid w:val="00C36279"/>
    <w:rsid w:val="00E315A3"/>
    <w:rsid w:val="00FB45BF"/>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rsid w:val="002D6FA4"/>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rsid w:val="002D6FA4"/>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rsid w:val="002D6FA4"/>
  </w:style>
  <w:style w:type="paragraph" w:styleId="BlockText">
    <w:name w:val="Block Text"/>
    <w:basedOn w:val="BodyText"/>
    <w:next w:val="BodyText"/>
    <w:uiPriority w:val="9"/>
    <w:unhideWhenUsed/>
    <w:qFormat/>
    <w:rsid w:val="002D6FA4"/>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rsid w:val="002D6FA4"/>
  </w:style>
  <w:style w:type="paragraph" w:customStyle="1" w:styleId="DefinitionTerm">
    <w:name w:val="Definition Term"/>
    <w:basedOn w:val="Normal"/>
    <w:next w:val="Definition"/>
    <w:rsid w:val="002D6FA4"/>
    <w:pPr>
      <w:keepNext/>
      <w:keepLines/>
      <w:spacing w:after="0"/>
    </w:pPr>
    <w:rPr>
      <w:b/>
    </w:rPr>
  </w:style>
  <w:style w:type="paragraph" w:customStyle="1" w:styleId="Definition">
    <w:name w:val="Definition"/>
    <w:basedOn w:val="Normal"/>
    <w:rsid w:val="002D6FA4"/>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rsid w:val="002D6FA4"/>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sid w:val="002D6FA4"/>
    <w:rPr>
      <w:rFonts w:ascii="Consolas" w:hAnsi="Consolas"/>
      <w:sz w:val="22"/>
    </w:rPr>
  </w:style>
  <w:style w:type="character" w:styleId="FootnoteReference">
    <w:name w:val="footnote reference"/>
    <w:basedOn w:val="CaptionChar"/>
    <w:rsid w:val="002D6FA4"/>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rsid w:val="002D6FA4"/>
    <w:pPr>
      <w:shd w:val="clear" w:color="auto" w:fill="F8F8F8"/>
      <w:wordWrap w:val="0"/>
    </w:pPr>
  </w:style>
  <w:style w:type="character" w:customStyle="1" w:styleId="KeywordTok">
    <w:name w:val="KeywordTok"/>
    <w:basedOn w:val="VerbatimChar"/>
    <w:rsid w:val="002D6FA4"/>
    <w:rPr>
      <w:rFonts w:ascii="Consolas" w:hAnsi="Consolas"/>
      <w:b/>
      <w:color w:val="204A87"/>
      <w:sz w:val="22"/>
      <w:shd w:val="clear" w:color="auto" w:fill="F8F8F8"/>
    </w:rPr>
  </w:style>
  <w:style w:type="character" w:customStyle="1" w:styleId="DataTypeTok">
    <w:name w:val="DataTypeTok"/>
    <w:basedOn w:val="VerbatimChar"/>
    <w:rsid w:val="002D6FA4"/>
    <w:rPr>
      <w:rFonts w:ascii="Consolas" w:hAnsi="Consolas"/>
      <w:color w:val="204A87"/>
      <w:sz w:val="22"/>
      <w:shd w:val="clear" w:color="auto" w:fill="F8F8F8"/>
    </w:rPr>
  </w:style>
  <w:style w:type="character" w:customStyle="1" w:styleId="DecValTok">
    <w:name w:val="DecValTok"/>
    <w:basedOn w:val="VerbatimChar"/>
    <w:rsid w:val="002D6FA4"/>
    <w:rPr>
      <w:rFonts w:ascii="Consolas" w:hAnsi="Consolas"/>
      <w:color w:val="0000CF"/>
      <w:sz w:val="22"/>
      <w:shd w:val="clear" w:color="auto" w:fill="F8F8F8"/>
    </w:rPr>
  </w:style>
  <w:style w:type="character" w:customStyle="1" w:styleId="BaseNTok">
    <w:name w:val="BaseNTok"/>
    <w:basedOn w:val="VerbatimChar"/>
    <w:rsid w:val="002D6FA4"/>
    <w:rPr>
      <w:rFonts w:ascii="Consolas" w:hAnsi="Consolas"/>
      <w:color w:val="0000CF"/>
      <w:sz w:val="22"/>
      <w:shd w:val="clear" w:color="auto" w:fill="F8F8F8"/>
    </w:rPr>
  </w:style>
  <w:style w:type="character" w:customStyle="1" w:styleId="FloatTok">
    <w:name w:val="FloatTok"/>
    <w:basedOn w:val="VerbatimChar"/>
    <w:rsid w:val="002D6FA4"/>
    <w:rPr>
      <w:rFonts w:ascii="Consolas" w:hAnsi="Consolas"/>
      <w:color w:val="0000CF"/>
      <w:sz w:val="22"/>
      <w:shd w:val="clear" w:color="auto" w:fill="F8F8F8"/>
    </w:rPr>
  </w:style>
  <w:style w:type="character" w:customStyle="1" w:styleId="ConstantTok">
    <w:name w:val="ConstantTok"/>
    <w:basedOn w:val="VerbatimChar"/>
    <w:rsid w:val="002D6FA4"/>
    <w:rPr>
      <w:rFonts w:ascii="Consolas" w:hAnsi="Consolas"/>
      <w:color w:val="000000"/>
      <w:sz w:val="22"/>
      <w:shd w:val="clear" w:color="auto" w:fill="F8F8F8"/>
    </w:rPr>
  </w:style>
  <w:style w:type="character" w:customStyle="1" w:styleId="CharTok">
    <w:name w:val="CharTok"/>
    <w:basedOn w:val="VerbatimChar"/>
    <w:rsid w:val="002D6FA4"/>
    <w:rPr>
      <w:rFonts w:ascii="Consolas" w:hAnsi="Consolas"/>
      <w:color w:val="4E9A06"/>
      <w:sz w:val="22"/>
      <w:shd w:val="clear" w:color="auto" w:fill="F8F8F8"/>
    </w:rPr>
  </w:style>
  <w:style w:type="character" w:customStyle="1" w:styleId="SpecialCharTok">
    <w:name w:val="SpecialCharTok"/>
    <w:basedOn w:val="VerbatimChar"/>
    <w:rsid w:val="002D6FA4"/>
    <w:rPr>
      <w:rFonts w:ascii="Consolas" w:hAnsi="Consolas"/>
      <w:color w:val="000000"/>
      <w:sz w:val="22"/>
      <w:shd w:val="clear" w:color="auto" w:fill="F8F8F8"/>
    </w:rPr>
  </w:style>
  <w:style w:type="character" w:customStyle="1" w:styleId="StringTok">
    <w:name w:val="StringTok"/>
    <w:basedOn w:val="VerbatimChar"/>
    <w:rsid w:val="002D6FA4"/>
    <w:rPr>
      <w:rFonts w:ascii="Consolas" w:hAnsi="Consolas"/>
      <w:color w:val="4E9A06"/>
      <w:sz w:val="22"/>
      <w:shd w:val="clear" w:color="auto" w:fill="F8F8F8"/>
    </w:rPr>
  </w:style>
  <w:style w:type="character" w:customStyle="1" w:styleId="VerbatimStringTok">
    <w:name w:val="VerbatimStringTok"/>
    <w:basedOn w:val="VerbatimChar"/>
    <w:rsid w:val="002D6FA4"/>
    <w:rPr>
      <w:rFonts w:ascii="Consolas" w:hAnsi="Consolas"/>
      <w:color w:val="4E9A06"/>
      <w:sz w:val="22"/>
      <w:shd w:val="clear" w:color="auto" w:fill="F8F8F8"/>
    </w:rPr>
  </w:style>
  <w:style w:type="character" w:customStyle="1" w:styleId="SpecialStringTok">
    <w:name w:val="SpecialStringTok"/>
    <w:basedOn w:val="VerbatimChar"/>
    <w:rsid w:val="002D6FA4"/>
    <w:rPr>
      <w:rFonts w:ascii="Consolas" w:hAnsi="Consolas"/>
      <w:color w:val="4E9A06"/>
      <w:sz w:val="22"/>
      <w:shd w:val="clear" w:color="auto" w:fill="F8F8F8"/>
    </w:rPr>
  </w:style>
  <w:style w:type="character" w:customStyle="1" w:styleId="ImportTok">
    <w:name w:val="ImportTok"/>
    <w:basedOn w:val="VerbatimChar"/>
    <w:rsid w:val="002D6FA4"/>
    <w:rPr>
      <w:rFonts w:ascii="Consolas" w:hAnsi="Consolas"/>
      <w:sz w:val="22"/>
      <w:shd w:val="clear" w:color="auto" w:fill="F8F8F8"/>
    </w:rPr>
  </w:style>
  <w:style w:type="character" w:customStyle="1" w:styleId="CommentTok">
    <w:name w:val="CommentTok"/>
    <w:basedOn w:val="VerbatimChar"/>
    <w:rsid w:val="002D6FA4"/>
    <w:rPr>
      <w:rFonts w:ascii="Consolas" w:hAnsi="Consolas"/>
      <w:i/>
      <w:color w:val="8F5902"/>
      <w:sz w:val="22"/>
      <w:shd w:val="clear" w:color="auto" w:fill="F8F8F8"/>
    </w:rPr>
  </w:style>
  <w:style w:type="character" w:customStyle="1" w:styleId="DocumentationTok">
    <w:name w:val="DocumentationTok"/>
    <w:basedOn w:val="VerbatimChar"/>
    <w:rsid w:val="002D6FA4"/>
    <w:rPr>
      <w:rFonts w:ascii="Consolas" w:hAnsi="Consolas"/>
      <w:b/>
      <w:i/>
      <w:color w:val="8F5902"/>
      <w:sz w:val="22"/>
      <w:shd w:val="clear" w:color="auto" w:fill="F8F8F8"/>
    </w:rPr>
  </w:style>
  <w:style w:type="character" w:customStyle="1" w:styleId="AnnotationTok">
    <w:name w:val="AnnotationTok"/>
    <w:basedOn w:val="VerbatimChar"/>
    <w:rsid w:val="002D6FA4"/>
    <w:rPr>
      <w:rFonts w:ascii="Consolas" w:hAnsi="Consolas"/>
      <w:b/>
      <w:i/>
      <w:color w:val="8F5902"/>
      <w:sz w:val="22"/>
      <w:shd w:val="clear" w:color="auto" w:fill="F8F8F8"/>
    </w:rPr>
  </w:style>
  <w:style w:type="character" w:customStyle="1" w:styleId="CommentVarTok">
    <w:name w:val="CommentVarTok"/>
    <w:basedOn w:val="VerbatimChar"/>
    <w:rsid w:val="002D6FA4"/>
    <w:rPr>
      <w:rFonts w:ascii="Consolas" w:hAnsi="Consolas"/>
      <w:b/>
      <w:i/>
      <w:color w:val="8F5902"/>
      <w:sz w:val="22"/>
      <w:shd w:val="clear" w:color="auto" w:fill="F8F8F8"/>
    </w:rPr>
  </w:style>
  <w:style w:type="character" w:customStyle="1" w:styleId="OtherTok">
    <w:name w:val="OtherTok"/>
    <w:basedOn w:val="VerbatimChar"/>
    <w:rsid w:val="002D6FA4"/>
    <w:rPr>
      <w:rFonts w:ascii="Consolas" w:hAnsi="Consolas"/>
      <w:color w:val="8F5902"/>
      <w:sz w:val="22"/>
      <w:shd w:val="clear" w:color="auto" w:fill="F8F8F8"/>
    </w:rPr>
  </w:style>
  <w:style w:type="character" w:customStyle="1" w:styleId="FunctionTok">
    <w:name w:val="FunctionTok"/>
    <w:basedOn w:val="VerbatimChar"/>
    <w:rsid w:val="002D6FA4"/>
    <w:rPr>
      <w:rFonts w:ascii="Consolas" w:hAnsi="Consolas"/>
      <w:color w:val="000000"/>
      <w:sz w:val="22"/>
      <w:shd w:val="clear" w:color="auto" w:fill="F8F8F8"/>
    </w:rPr>
  </w:style>
  <w:style w:type="character" w:customStyle="1" w:styleId="VariableTok">
    <w:name w:val="VariableTok"/>
    <w:basedOn w:val="VerbatimChar"/>
    <w:rsid w:val="002D6FA4"/>
    <w:rPr>
      <w:rFonts w:ascii="Consolas" w:hAnsi="Consolas"/>
      <w:color w:val="000000"/>
      <w:sz w:val="22"/>
      <w:shd w:val="clear" w:color="auto" w:fill="F8F8F8"/>
    </w:rPr>
  </w:style>
  <w:style w:type="character" w:customStyle="1" w:styleId="ControlFlowTok">
    <w:name w:val="ControlFlowTok"/>
    <w:basedOn w:val="VerbatimChar"/>
    <w:rsid w:val="002D6FA4"/>
    <w:rPr>
      <w:rFonts w:ascii="Consolas" w:hAnsi="Consolas"/>
      <w:b/>
      <w:color w:val="204A87"/>
      <w:sz w:val="22"/>
      <w:shd w:val="clear" w:color="auto" w:fill="F8F8F8"/>
    </w:rPr>
  </w:style>
  <w:style w:type="character" w:customStyle="1" w:styleId="OperatorTok">
    <w:name w:val="OperatorTok"/>
    <w:basedOn w:val="VerbatimChar"/>
    <w:rsid w:val="002D6FA4"/>
    <w:rPr>
      <w:rFonts w:ascii="Consolas" w:hAnsi="Consolas"/>
      <w:b/>
      <w:color w:val="CE5C00"/>
      <w:sz w:val="22"/>
      <w:shd w:val="clear" w:color="auto" w:fill="F8F8F8"/>
    </w:rPr>
  </w:style>
  <w:style w:type="character" w:customStyle="1" w:styleId="BuiltInTok">
    <w:name w:val="BuiltInTok"/>
    <w:basedOn w:val="VerbatimChar"/>
    <w:rsid w:val="002D6FA4"/>
    <w:rPr>
      <w:rFonts w:ascii="Consolas" w:hAnsi="Consolas"/>
      <w:sz w:val="22"/>
      <w:shd w:val="clear" w:color="auto" w:fill="F8F8F8"/>
    </w:rPr>
  </w:style>
  <w:style w:type="character" w:customStyle="1" w:styleId="ExtensionTok">
    <w:name w:val="ExtensionTok"/>
    <w:basedOn w:val="VerbatimChar"/>
    <w:rsid w:val="002D6FA4"/>
    <w:rPr>
      <w:rFonts w:ascii="Consolas" w:hAnsi="Consolas"/>
      <w:sz w:val="22"/>
      <w:shd w:val="clear" w:color="auto" w:fill="F8F8F8"/>
    </w:rPr>
  </w:style>
  <w:style w:type="character" w:customStyle="1" w:styleId="PreprocessorTok">
    <w:name w:val="PreprocessorTok"/>
    <w:basedOn w:val="VerbatimChar"/>
    <w:rsid w:val="002D6FA4"/>
    <w:rPr>
      <w:rFonts w:ascii="Consolas" w:hAnsi="Consolas"/>
      <w:i/>
      <w:color w:val="8F5902"/>
      <w:sz w:val="22"/>
      <w:shd w:val="clear" w:color="auto" w:fill="F8F8F8"/>
    </w:rPr>
  </w:style>
  <w:style w:type="character" w:customStyle="1" w:styleId="AttributeTok">
    <w:name w:val="AttributeTok"/>
    <w:basedOn w:val="VerbatimChar"/>
    <w:rsid w:val="002D6FA4"/>
    <w:rPr>
      <w:rFonts w:ascii="Consolas" w:hAnsi="Consolas"/>
      <w:color w:val="C4A000"/>
      <w:sz w:val="22"/>
      <w:shd w:val="clear" w:color="auto" w:fill="F8F8F8"/>
    </w:rPr>
  </w:style>
  <w:style w:type="character" w:customStyle="1" w:styleId="RegionMarkerTok">
    <w:name w:val="RegionMarkerTok"/>
    <w:basedOn w:val="VerbatimChar"/>
    <w:rsid w:val="002D6FA4"/>
    <w:rPr>
      <w:rFonts w:ascii="Consolas" w:hAnsi="Consolas"/>
      <w:sz w:val="22"/>
      <w:shd w:val="clear" w:color="auto" w:fill="F8F8F8"/>
    </w:rPr>
  </w:style>
  <w:style w:type="character" w:customStyle="1" w:styleId="InformationTok">
    <w:name w:val="InformationTok"/>
    <w:basedOn w:val="VerbatimChar"/>
    <w:rsid w:val="002D6FA4"/>
    <w:rPr>
      <w:rFonts w:ascii="Consolas" w:hAnsi="Consolas"/>
      <w:b/>
      <w:i/>
      <w:color w:val="8F5902"/>
      <w:sz w:val="22"/>
      <w:shd w:val="clear" w:color="auto" w:fill="F8F8F8"/>
    </w:rPr>
  </w:style>
  <w:style w:type="character" w:customStyle="1" w:styleId="WarningTok">
    <w:name w:val="WarningTok"/>
    <w:basedOn w:val="VerbatimChar"/>
    <w:rsid w:val="002D6FA4"/>
    <w:rPr>
      <w:rFonts w:ascii="Consolas" w:hAnsi="Consolas"/>
      <w:b/>
      <w:i/>
      <w:color w:val="8F5902"/>
      <w:sz w:val="22"/>
      <w:shd w:val="clear" w:color="auto" w:fill="F8F8F8"/>
    </w:rPr>
  </w:style>
  <w:style w:type="character" w:customStyle="1" w:styleId="AlertTok">
    <w:name w:val="AlertTok"/>
    <w:basedOn w:val="VerbatimChar"/>
    <w:rsid w:val="002D6FA4"/>
    <w:rPr>
      <w:rFonts w:ascii="Consolas" w:hAnsi="Consolas"/>
      <w:color w:val="EF2929"/>
      <w:sz w:val="22"/>
      <w:shd w:val="clear" w:color="auto" w:fill="F8F8F8"/>
    </w:rPr>
  </w:style>
  <w:style w:type="character" w:customStyle="1" w:styleId="ErrorTok">
    <w:name w:val="ErrorTok"/>
    <w:basedOn w:val="VerbatimChar"/>
    <w:rsid w:val="002D6FA4"/>
    <w:rPr>
      <w:rFonts w:ascii="Consolas" w:hAnsi="Consolas"/>
      <w:b/>
      <w:color w:val="A40000"/>
      <w:sz w:val="22"/>
      <w:shd w:val="clear" w:color="auto" w:fill="F8F8F8"/>
    </w:rPr>
  </w:style>
  <w:style w:type="character" w:customStyle="1" w:styleId="NormalTok">
    <w:name w:val="NormalTok"/>
    <w:basedOn w:val="VerbatimChar"/>
    <w:rsid w:val="002D6FA4"/>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paragraph" w:styleId="BalloonText">
    <w:name w:val="Balloon Text"/>
    <w:basedOn w:val="Normal"/>
    <w:link w:val="BalloonTextChar"/>
    <w:semiHidden/>
    <w:unhideWhenUsed/>
    <w:rsid w:val="001C7982"/>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1C7982"/>
    <w:rPr>
      <w:rFonts w:ascii="Tahoma" w:hAnsi="Tahoma" w:cs="Tahoma"/>
      <w:sz w:val="16"/>
      <w:szCs w:val="16"/>
    </w:rPr>
  </w:style>
  <w:style w:type="character" w:styleId="CommentReference">
    <w:name w:val="annotation reference"/>
    <w:basedOn w:val="DefaultParagraphFont"/>
    <w:semiHidden/>
    <w:unhideWhenUsed/>
    <w:rsid w:val="003F2950"/>
    <w:rPr>
      <w:sz w:val="16"/>
      <w:szCs w:val="16"/>
    </w:rPr>
  </w:style>
  <w:style w:type="paragraph" w:styleId="CommentText">
    <w:name w:val="annotation text"/>
    <w:basedOn w:val="Normal"/>
    <w:link w:val="CommentTextChar"/>
    <w:semiHidden/>
    <w:unhideWhenUsed/>
    <w:rsid w:val="003F2950"/>
    <w:rPr>
      <w:szCs w:val="20"/>
    </w:rPr>
  </w:style>
  <w:style w:type="character" w:customStyle="1" w:styleId="CommentTextChar">
    <w:name w:val="Comment Text Char"/>
    <w:basedOn w:val="DefaultParagraphFont"/>
    <w:link w:val="CommentText"/>
    <w:semiHidden/>
    <w:rsid w:val="003F2950"/>
    <w:rPr>
      <w:rFonts w:ascii="Arial" w:hAnsi="Arial"/>
      <w:sz w:val="20"/>
      <w:szCs w:val="20"/>
    </w:rPr>
  </w:style>
  <w:style w:type="paragraph" w:styleId="CommentSubject">
    <w:name w:val="annotation subject"/>
    <w:basedOn w:val="CommentText"/>
    <w:next w:val="CommentText"/>
    <w:link w:val="CommentSubjectChar"/>
    <w:semiHidden/>
    <w:unhideWhenUsed/>
    <w:rsid w:val="003F2950"/>
    <w:rPr>
      <w:b/>
      <w:bCs/>
    </w:rPr>
  </w:style>
  <w:style w:type="character" w:customStyle="1" w:styleId="CommentSubjectChar">
    <w:name w:val="Comment Subject Char"/>
    <w:basedOn w:val="CommentTextChar"/>
    <w:link w:val="CommentSubject"/>
    <w:semiHidden/>
    <w:rsid w:val="003F2950"/>
    <w:rPr>
      <w:b/>
      <w:bCs/>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comments" Target="comments.xm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1355</TotalTime>
  <Pages>33</Pages>
  <Words>6764</Words>
  <Characters>38555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PhD thesis</vt:lpstr>
    </vt:vector>
  </TitlesOfParts>
  <Company>Grizli777</Company>
  <LinksUpToDate>false</LinksUpToDate>
  <CharactersWithSpaces>45229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cp:lastModifiedBy>andrea55</cp:lastModifiedBy>
  <cp:revision>15</cp:revision>
  <dcterms:created xsi:type="dcterms:W3CDTF">2018-11-30T10:40:00Z</dcterms:created>
  <dcterms:modified xsi:type="dcterms:W3CDTF">2018-12-01T09:14:00Z</dcterms:modified>
</cp:coreProperties>
</file>